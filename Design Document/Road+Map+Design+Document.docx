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CEC17" w14:textId="77777777" w:rsidR="00D1301A" w:rsidRDefault="00682A7E">
      <w:pPr>
        <w:pStyle w:val="a8"/>
        <w:jc w:val="center"/>
        <w:rPr>
          <w:color w:val="00000A"/>
          <w:lang w:val="en-CA"/>
        </w:rPr>
      </w:pPr>
      <w:bookmarkStart w:id="0" w:name="_11z0er9uwyj3"/>
      <w:bookmarkEnd w:id="0"/>
      <w:r>
        <w:rPr>
          <w:color w:val="00000A"/>
          <w:lang w:val="en-CA"/>
        </w:rPr>
        <w:t>Design Document</w:t>
      </w:r>
    </w:p>
    <w:p w14:paraId="643A1993" w14:textId="77777777" w:rsidR="00D1301A" w:rsidRDefault="00682A7E">
      <w:pPr>
        <w:pStyle w:val="a9"/>
        <w:jc w:val="center"/>
        <w:rPr>
          <w:color w:val="00000A"/>
          <w:lang w:val="en-CA"/>
        </w:rPr>
      </w:pPr>
      <w:bookmarkStart w:id="1" w:name="_bwdjrbdw78xv"/>
      <w:bookmarkEnd w:id="1"/>
      <w:r>
        <w:rPr>
          <w:color w:val="00000A"/>
          <w:lang w:val="en-CA"/>
        </w:rPr>
        <w:t>Chicken and Sausages</w:t>
      </w:r>
    </w:p>
    <w:p w14:paraId="23F419D6" w14:textId="77777777" w:rsidR="00D1301A" w:rsidRDefault="00682A7E">
      <w:pPr>
        <w:pStyle w:val="2"/>
        <w:spacing w:after="240"/>
        <w:rPr>
          <w:ins w:id="2" w:author="作者" w:date="2018-03-02T23:38:00Z"/>
          <w:color w:val="00000A"/>
          <w:lang w:val="en-CA"/>
        </w:rPr>
      </w:pPr>
      <w:ins w:id="3" w:author="作者" w:date="2018-03-02T23:38:00Z">
        <w:r>
          <w:rPr>
            <w:color w:val="00000A"/>
            <w:lang w:val="en-CA"/>
          </w:rPr>
          <w:t>Index</w:t>
        </w:r>
      </w:ins>
    </w:p>
    <w:p w14:paraId="668FDCC3" w14:textId="77777777" w:rsidR="00D1301A" w:rsidRDefault="00682A7E">
      <w:pPr>
        <w:pStyle w:val="aa"/>
        <w:numPr>
          <w:ilvl w:val="0"/>
          <w:numId w:val="3"/>
        </w:numPr>
        <w:rPr>
          <w:ins w:id="4" w:author="作者" w:date="2018-03-02T23:38:00Z"/>
          <w:color w:val="00000A"/>
          <w:lang w:val="en-CA"/>
        </w:rPr>
      </w:pPr>
      <w:ins w:id="5" w:author="作者" w:date="2018-03-02T23:38:00Z">
        <w:r>
          <w:rPr>
            <w:color w:val="00000A"/>
            <w:lang w:val="en-CA"/>
          </w:rPr>
          <w:t>Introduction</w:t>
        </w:r>
      </w:ins>
    </w:p>
    <w:p w14:paraId="3815239F" w14:textId="77777777" w:rsidR="00D1301A" w:rsidRDefault="00682A7E">
      <w:pPr>
        <w:pStyle w:val="aa"/>
        <w:numPr>
          <w:ilvl w:val="0"/>
          <w:numId w:val="3"/>
        </w:numPr>
        <w:rPr>
          <w:ins w:id="6" w:author="作者" w:date="2018-03-02T23:38:00Z"/>
          <w:color w:val="00000A"/>
          <w:lang w:val="en-CA"/>
        </w:rPr>
      </w:pPr>
      <w:ins w:id="7" w:author="作者" w:date="2018-03-02T23:38:00Z">
        <w:r>
          <w:rPr>
            <w:color w:val="00000A"/>
            <w:lang w:val="en-CA"/>
          </w:rPr>
          <w:t>Movement and Controls</w:t>
        </w:r>
      </w:ins>
    </w:p>
    <w:p w14:paraId="1E044B21" w14:textId="77777777" w:rsidR="00D1301A" w:rsidRDefault="00682A7E">
      <w:pPr>
        <w:pStyle w:val="aa"/>
        <w:numPr>
          <w:ilvl w:val="0"/>
          <w:numId w:val="3"/>
        </w:numPr>
        <w:rPr>
          <w:ins w:id="8" w:author="作者" w:date="2018-03-02T23:38:00Z"/>
          <w:color w:val="00000A"/>
          <w:lang w:val="en-CA"/>
        </w:rPr>
      </w:pPr>
      <w:ins w:id="9" w:author="作者" w:date="2018-03-02T23:38:00Z">
        <w:r>
          <w:rPr>
            <w:color w:val="00000A"/>
            <w:lang w:val="en-CA"/>
          </w:rPr>
          <w:t>Health and Items</w:t>
        </w:r>
      </w:ins>
    </w:p>
    <w:p w14:paraId="25C2E597" w14:textId="77777777" w:rsidR="00D1301A" w:rsidRDefault="00682A7E">
      <w:pPr>
        <w:pStyle w:val="aa"/>
        <w:numPr>
          <w:ilvl w:val="0"/>
          <w:numId w:val="3"/>
        </w:numPr>
        <w:rPr>
          <w:ins w:id="10" w:author="作者" w:date="2018-03-02T23:38:00Z"/>
          <w:color w:val="00000A"/>
          <w:lang w:val="en-CA"/>
        </w:rPr>
      </w:pPr>
      <w:ins w:id="11" w:author="作者" w:date="2018-03-02T23:38:00Z">
        <w:r>
          <w:rPr>
            <w:color w:val="00000A"/>
            <w:lang w:val="en-CA"/>
          </w:rPr>
          <w:t>Player’s Status</w:t>
        </w:r>
      </w:ins>
    </w:p>
    <w:p w14:paraId="40EE98F6" w14:textId="77777777" w:rsidR="00D1301A" w:rsidRDefault="00682A7E">
      <w:pPr>
        <w:pStyle w:val="aa"/>
        <w:numPr>
          <w:ilvl w:val="0"/>
          <w:numId w:val="3"/>
        </w:numPr>
        <w:rPr>
          <w:ins w:id="12" w:author="作者" w:date="2018-03-02T23:38:00Z"/>
          <w:color w:val="00000A"/>
          <w:lang w:val="en-CA"/>
        </w:rPr>
      </w:pPr>
      <w:ins w:id="13" w:author="作者" w:date="2018-03-02T23:38:00Z">
        <w:r>
          <w:rPr>
            <w:color w:val="00000A"/>
            <w:lang w:val="en-CA"/>
          </w:rPr>
          <w:t>Player Gear Status</w:t>
        </w:r>
      </w:ins>
    </w:p>
    <w:p w14:paraId="1C6EFDAB" w14:textId="77777777" w:rsidR="00D1301A" w:rsidRDefault="00682A7E">
      <w:pPr>
        <w:pStyle w:val="aa"/>
        <w:numPr>
          <w:ilvl w:val="0"/>
          <w:numId w:val="3"/>
        </w:numPr>
        <w:rPr>
          <w:ins w:id="14" w:author="作者" w:date="2018-03-02T23:38:00Z"/>
          <w:color w:val="00000A"/>
          <w:lang w:val="en-CA"/>
        </w:rPr>
      </w:pPr>
      <w:ins w:id="15" w:author="作者" w:date="2018-03-02T23:38:00Z">
        <w:r>
          <w:rPr>
            <w:color w:val="00000A"/>
            <w:lang w:val="en-CA"/>
          </w:rPr>
          <w:t>Camera System</w:t>
        </w:r>
      </w:ins>
    </w:p>
    <w:p w14:paraId="69065CF7" w14:textId="77777777" w:rsidR="00D1301A" w:rsidRDefault="00682A7E">
      <w:pPr>
        <w:pStyle w:val="aa"/>
        <w:numPr>
          <w:ilvl w:val="0"/>
          <w:numId w:val="3"/>
        </w:numPr>
        <w:rPr>
          <w:ins w:id="16" w:author="作者" w:date="2018-03-02T23:38:00Z"/>
          <w:color w:val="00000A"/>
          <w:lang w:val="en-CA"/>
        </w:rPr>
      </w:pPr>
      <w:ins w:id="17" w:author="作者" w:date="2018-03-02T23:38:00Z">
        <w:r>
          <w:rPr>
            <w:color w:val="00000A"/>
            <w:lang w:val="en-CA"/>
          </w:rPr>
          <w:t>Player Interaction</w:t>
        </w:r>
      </w:ins>
    </w:p>
    <w:p w14:paraId="34295363" w14:textId="77777777" w:rsidR="00D1301A" w:rsidRDefault="00682A7E">
      <w:pPr>
        <w:pStyle w:val="aa"/>
        <w:numPr>
          <w:ilvl w:val="0"/>
          <w:numId w:val="3"/>
        </w:numPr>
        <w:rPr>
          <w:ins w:id="18" w:author="作者" w:date="2018-03-02T23:38:00Z"/>
          <w:color w:val="00000A"/>
          <w:lang w:val="en-CA"/>
        </w:rPr>
      </w:pPr>
      <w:ins w:id="19" w:author="作者" w:date="2018-03-02T23:38:00Z">
        <w:r>
          <w:rPr>
            <w:color w:val="00000A"/>
            <w:lang w:val="en-CA"/>
          </w:rPr>
          <w:t>Combat System</w:t>
        </w:r>
      </w:ins>
    </w:p>
    <w:p w14:paraId="3070C6C5" w14:textId="77777777" w:rsidR="00D1301A" w:rsidRDefault="00682A7E">
      <w:pPr>
        <w:pStyle w:val="aa"/>
        <w:numPr>
          <w:ilvl w:val="0"/>
          <w:numId w:val="3"/>
        </w:numPr>
        <w:rPr>
          <w:ins w:id="20" w:author="作者" w:date="2018-03-02T23:38:00Z"/>
          <w:color w:val="00000A"/>
          <w:lang w:val="en-CA"/>
        </w:rPr>
      </w:pPr>
      <w:ins w:id="21" w:author="作者" w:date="2018-03-02T23:38:00Z">
        <w:r>
          <w:rPr>
            <w:color w:val="00000A"/>
            <w:lang w:val="en-CA"/>
          </w:rPr>
          <w:t>Pause Menu</w:t>
        </w:r>
      </w:ins>
    </w:p>
    <w:p w14:paraId="71864A2E" w14:textId="77777777" w:rsidR="00D1301A" w:rsidRDefault="00682A7E">
      <w:pPr>
        <w:pStyle w:val="aa"/>
        <w:numPr>
          <w:ilvl w:val="0"/>
          <w:numId w:val="3"/>
        </w:numPr>
        <w:rPr>
          <w:ins w:id="22" w:author="作者" w:date="2018-03-02T23:38:00Z"/>
          <w:color w:val="00000A"/>
          <w:lang w:val="en-CA"/>
        </w:rPr>
      </w:pPr>
      <w:ins w:id="23" w:author="作者" w:date="2018-03-02T23:38:00Z">
        <w:r>
          <w:rPr>
            <w:color w:val="00000A"/>
            <w:lang w:val="en-CA"/>
          </w:rPr>
          <w:t>Item Shop</w:t>
        </w:r>
      </w:ins>
    </w:p>
    <w:p w14:paraId="47D8C604" w14:textId="77777777" w:rsidR="00D1301A" w:rsidRDefault="00682A7E">
      <w:pPr>
        <w:pStyle w:val="aa"/>
        <w:numPr>
          <w:ilvl w:val="0"/>
          <w:numId w:val="3"/>
        </w:numPr>
        <w:rPr>
          <w:ins w:id="24" w:author="作者" w:date="2018-03-02T23:38:00Z"/>
          <w:color w:val="00000A"/>
          <w:lang w:val="en-CA"/>
        </w:rPr>
      </w:pPr>
      <w:ins w:id="25" w:author="作者" w:date="2018-03-02T23:38:00Z">
        <w:r>
          <w:rPr>
            <w:color w:val="00000A"/>
            <w:lang w:val="en-CA"/>
          </w:rPr>
          <w:t xml:space="preserve">Item Availability </w:t>
        </w:r>
      </w:ins>
    </w:p>
    <w:p w14:paraId="6231524E" w14:textId="77777777" w:rsidR="00D1301A" w:rsidRDefault="00682A7E">
      <w:pPr>
        <w:pStyle w:val="aa"/>
        <w:numPr>
          <w:ilvl w:val="0"/>
          <w:numId w:val="3"/>
        </w:numPr>
        <w:rPr>
          <w:ins w:id="26" w:author="作者" w:date="2018-03-02T23:38:00Z"/>
          <w:color w:val="00000A"/>
          <w:lang w:val="en-CA"/>
        </w:rPr>
      </w:pPr>
      <w:ins w:id="27" w:author="作者" w:date="2018-03-02T23:38:00Z">
        <w:r>
          <w:rPr>
            <w:color w:val="00000A"/>
            <w:lang w:val="en-CA"/>
          </w:rPr>
          <w:t xml:space="preserve">Enemy Types </w:t>
        </w:r>
      </w:ins>
    </w:p>
    <w:p w14:paraId="192F65C9" w14:textId="77777777" w:rsidR="00D1301A" w:rsidRDefault="00682A7E">
      <w:pPr>
        <w:pStyle w:val="aa"/>
        <w:numPr>
          <w:ilvl w:val="0"/>
          <w:numId w:val="3"/>
        </w:numPr>
        <w:rPr>
          <w:ins w:id="28" w:author="作者" w:date="2018-03-02T23:38:00Z"/>
          <w:color w:val="00000A"/>
          <w:lang w:val="en-CA"/>
        </w:rPr>
      </w:pPr>
      <w:ins w:id="29" w:author="作者" w:date="2018-03-02T23:38:00Z">
        <w:r>
          <w:rPr>
            <w:color w:val="00000A"/>
            <w:lang w:val="en-CA"/>
          </w:rPr>
          <w:t>Fail Conditions</w:t>
        </w:r>
      </w:ins>
    </w:p>
    <w:p w14:paraId="4A6095A1" w14:textId="77777777" w:rsidR="00D1301A" w:rsidRDefault="00682A7E">
      <w:pPr>
        <w:pStyle w:val="aa"/>
        <w:numPr>
          <w:ilvl w:val="0"/>
          <w:numId w:val="3"/>
        </w:numPr>
        <w:rPr>
          <w:ins w:id="30" w:author="作者" w:date="2018-03-02T23:38:00Z"/>
          <w:color w:val="00000A"/>
          <w:lang w:val="en-CA"/>
        </w:rPr>
      </w:pPr>
      <w:ins w:id="31" w:author="作者" w:date="2018-03-02T23:38:00Z">
        <w:r>
          <w:rPr>
            <w:color w:val="00000A"/>
            <w:lang w:val="en-CA"/>
          </w:rPr>
          <w:t xml:space="preserve">Beating </w:t>
        </w:r>
        <w:r>
          <w:rPr>
            <w:color w:val="00000A"/>
            <w:lang w:val="en-CA"/>
          </w:rPr>
          <w:t>level, enemies and Boss</w:t>
        </w:r>
      </w:ins>
    </w:p>
    <w:p w14:paraId="76591182" w14:textId="77777777" w:rsidR="00D1301A" w:rsidRDefault="00682A7E">
      <w:pPr>
        <w:pStyle w:val="aa"/>
        <w:numPr>
          <w:ilvl w:val="0"/>
          <w:numId w:val="3"/>
        </w:numPr>
        <w:rPr>
          <w:ins w:id="32" w:author="作者" w:date="2018-03-02T23:38:00Z"/>
          <w:color w:val="00000A"/>
          <w:lang w:val="en-CA"/>
        </w:rPr>
      </w:pPr>
      <w:ins w:id="33" w:author="作者" w:date="2018-03-02T23:38:00Z">
        <w:r>
          <w:rPr>
            <w:color w:val="00000A"/>
            <w:lang w:val="en-CA"/>
          </w:rPr>
          <w:t>Enemy AI</w:t>
        </w:r>
      </w:ins>
    </w:p>
    <w:p w14:paraId="5201A821" w14:textId="77777777" w:rsidR="00D1301A" w:rsidRDefault="00682A7E">
      <w:pPr>
        <w:pStyle w:val="aa"/>
        <w:numPr>
          <w:ilvl w:val="0"/>
          <w:numId w:val="3"/>
        </w:numPr>
        <w:rPr>
          <w:ins w:id="34" w:author="作者" w:date="2018-03-02T23:38:00Z"/>
          <w:color w:val="00000A"/>
          <w:lang w:val="en-CA"/>
        </w:rPr>
      </w:pPr>
      <w:ins w:id="35" w:author="作者" w:date="2018-03-02T23:38:00Z">
        <w:r>
          <w:rPr>
            <w:color w:val="00000A"/>
            <w:lang w:val="en-CA"/>
          </w:rPr>
          <w:t>Changing gameplay Modes</w:t>
        </w:r>
      </w:ins>
    </w:p>
    <w:p w14:paraId="249BD63A" w14:textId="77777777" w:rsidR="00D1301A" w:rsidRDefault="00682A7E">
      <w:pPr>
        <w:pStyle w:val="aa"/>
        <w:numPr>
          <w:ilvl w:val="0"/>
          <w:numId w:val="3"/>
        </w:numPr>
        <w:rPr>
          <w:ins w:id="36" w:author="作者" w:date="2018-03-02T23:38:00Z"/>
          <w:color w:val="00000A"/>
          <w:lang w:val="en-CA"/>
        </w:rPr>
      </w:pPr>
      <w:ins w:id="37" w:author="作者" w:date="2018-03-02T23:38:00Z">
        <w:r>
          <w:rPr>
            <w:color w:val="00000A"/>
            <w:lang w:val="en-CA"/>
          </w:rPr>
          <w:t xml:space="preserve">Mission Select Menus </w:t>
        </w:r>
      </w:ins>
    </w:p>
    <w:p w14:paraId="0976398D" w14:textId="77777777" w:rsidR="00D1301A" w:rsidRDefault="00682A7E">
      <w:pPr>
        <w:pStyle w:val="aa"/>
        <w:numPr>
          <w:ilvl w:val="0"/>
          <w:numId w:val="3"/>
        </w:numPr>
        <w:rPr>
          <w:ins w:id="38" w:author="作者" w:date="2018-03-02T23:38:00Z"/>
          <w:color w:val="00000A"/>
          <w:lang w:val="en-CA"/>
        </w:rPr>
      </w:pPr>
      <w:ins w:id="39" w:author="作者" w:date="2018-03-02T23:38:00Z">
        <w:r>
          <w:rPr>
            <w:color w:val="00000A"/>
            <w:lang w:val="en-CA"/>
          </w:rPr>
          <w:t>Soft Lock Prevention</w:t>
        </w:r>
      </w:ins>
    </w:p>
    <w:p w14:paraId="178A9ED5" w14:textId="77777777" w:rsidR="00D1301A" w:rsidRDefault="00682A7E">
      <w:pPr>
        <w:pStyle w:val="aa"/>
        <w:numPr>
          <w:ilvl w:val="0"/>
          <w:numId w:val="3"/>
        </w:numPr>
        <w:rPr>
          <w:ins w:id="40" w:author="作者" w:date="2018-03-02T23:38:00Z"/>
          <w:color w:val="00000A"/>
          <w:lang w:val="en-CA"/>
        </w:rPr>
      </w:pPr>
      <w:ins w:id="41" w:author="作者" w:date="2018-03-02T23:38:00Z">
        <w:r>
          <w:rPr>
            <w:color w:val="00000A"/>
            <w:lang w:val="en-CA"/>
          </w:rPr>
          <w:t>Level Design</w:t>
        </w:r>
      </w:ins>
    </w:p>
    <w:p w14:paraId="3BFC053B" w14:textId="77777777" w:rsidR="00D1301A" w:rsidRDefault="00682A7E">
      <w:pPr>
        <w:pStyle w:val="aa"/>
        <w:numPr>
          <w:ilvl w:val="0"/>
          <w:numId w:val="3"/>
        </w:numPr>
        <w:rPr>
          <w:ins w:id="42" w:author="作者" w:date="2018-03-02T23:38:00Z"/>
          <w:color w:val="00000A"/>
          <w:lang w:val="en-CA"/>
        </w:rPr>
      </w:pPr>
      <w:ins w:id="43" w:author="作者" w:date="2018-03-02T23:38:00Z">
        <w:r>
          <w:rPr>
            <w:color w:val="00000A"/>
            <w:lang w:val="en-CA"/>
          </w:rPr>
          <w:t>Background music and sound effects</w:t>
        </w:r>
      </w:ins>
    </w:p>
    <w:p w14:paraId="4E617695" w14:textId="77777777" w:rsidR="00D1301A" w:rsidRDefault="00D1301A">
      <w:pPr>
        <w:ind w:left="360"/>
        <w:rPr>
          <w:ins w:id="44" w:author="作者" w:date="2018-03-02T23:38:00Z"/>
          <w:color w:val="00000A"/>
          <w:lang w:val="en-CA"/>
        </w:rPr>
      </w:pPr>
    </w:p>
    <w:p w14:paraId="0C0F1D48" w14:textId="77777777" w:rsidR="00D1301A" w:rsidRDefault="00D1301A">
      <w:pPr>
        <w:ind w:left="360"/>
        <w:rPr>
          <w:ins w:id="45" w:author="作者" w:date="2018-03-02T23:38:00Z"/>
          <w:color w:val="00000A"/>
          <w:lang w:val="en-CA"/>
        </w:rPr>
      </w:pPr>
    </w:p>
    <w:p w14:paraId="3AE2FCE4" w14:textId="77777777" w:rsidR="00D1301A" w:rsidRDefault="00D1301A">
      <w:pPr>
        <w:ind w:left="360"/>
        <w:rPr>
          <w:ins w:id="46" w:author="作者" w:date="2018-03-02T23:38:00Z"/>
          <w:color w:val="00000A"/>
          <w:lang w:val="en-CA"/>
        </w:rPr>
      </w:pPr>
    </w:p>
    <w:p w14:paraId="310C9756" w14:textId="77777777" w:rsidR="00D1301A" w:rsidRDefault="00D1301A">
      <w:pPr>
        <w:ind w:left="360"/>
        <w:rPr>
          <w:ins w:id="47" w:author="作者" w:date="2018-03-02T23:38:00Z"/>
          <w:color w:val="00000A"/>
          <w:lang w:val="en-CA"/>
        </w:rPr>
      </w:pPr>
    </w:p>
    <w:p w14:paraId="4B169648" w14:textId="77777777" w:rsidR="00D1301A" w:rsidRDefault="00D1301A">
      <w:pPr>
        <w:ind w:left="360"/>
        <w:rPr>
          <w:ins w:id="48" w:author="作者" w:date="2018-03-02T23:38:00Z"/>
          <w:color w:val="00000A"/>
          <w:lang w:val="en-CA"/>
        </w:rPr>
      </w:pPr>
    </w:p>
    <w:p w14:paraId="3C903268" w14:textId="77777777" w:rsidR="00D1301A" w:rsidRDefault="00D1301A">
      <w:pPr>
        <w:ind w:left="360"/>
        <w:rPr>
          <w:ins w:id="49" w:author="作者" w:date="2018-03-02T23:38:00Z"/>
          <w:color w:val="00000A"/>
          <w:lang w:val="en-CA"/>
        </w:rPr>
      </w:pPr>
    </w:p>
    <w:p w14:paraId="02EA88FE" w14:textId="77777777" w:rsidR="00D1301A" w:rsidRDefault="00D1301A">
      <w:pPr>
        <w:ind w:left="360"/>
        <w:rPr>
          <w:ins w:id="50" w:author="作者" w:date="2018-03-02T23:38:00Z"/>
          <w:color w:val="00000A"/>
          <w:lang w:val="en-CA"/>
        </w:rPr>
      </w:pPr>
    </w:p>
    <w:p w14:paraId="7A961724" w14:textId="77777777" w:rsidR="00D1301A" w:rsidRDefault="00D1301A">
      <w:pPr>
        <w:ind w:left="360"/>
        <w:rPr>
          <w:ins w:id="51" w:author="作者" w:date="2018-03-02T23:38:00Z"/>
          <w:color w:val="00000A"/>
          <w:lang w:val="en-CA"/>
        </w:rPr>
      </w:pPr>
    </w:p>
    <w:p w14:paraId="6B02B9FD" w14:textId="77777777" w:rsidR="00D1301A" w:rsidRDefault="00D1301A">
      <w:pPr>
        <w:ind w:left="360"/>
        <w:rPr>
          <w:ins w:id="52" w:author="作者" w:date="2018-03-02T23:38:00Z"/>
          <w:color w:val="00000A"/>
          <w:lang w:val="en-CA"/>
        </w:rPr>
      </w:pPr>
    </w:p>
    <w:p w14:paraId="62A5FDB1" w14:textId="77777777" w:rsidR="00D1301A" w:rsidRDefault="00D1301A">
      <w:pPr>
        <w:ind w:left="360"/>
        <w:rPr>
          <w:ins w:id="53" w:author="作者" w:date="2018-03-02T23:38:00Z"/>
          <w:color w:val="00000A"/>
          <w:lang w:val="en-CA"/>
        </w:rPr>
      </w:pPr>
    </w:p>
    <w:p w14:paraId="150266F7" w14:textId="77777777" w:rsidR="00D1301A" w:rsidRDefault="00D1301A">
      <w:pPr>
        <w:rPr>
          <w:ins w:id="54" w:author="作者" w:date="2018-03-02T23:38:00Z"/>
          <w:color w:val="00000A"/>
          <w:lang w:val="en-CA"/>
        </w:rPr>
      </w:pPr>
    </w:p>
    <w:p w14:paraId="1834C848" w14:textId="77777777" w:rsidR="00D1301A" w:rsidRDefault="00D1301A">
      <w:pPr>
        <w:rPr>
          <w:ins w:id="55" w:author="作者" w:date="2018-03-02T23:38:00Z"/>
          <w:color w:val="00000A"/>
          <w:lang w:val="en-CA"/>
        </w:rPr>
      </w:pPr>
    </w:p>
    <w:p w14:paraId="3BF42EA0" w14:textId="77777777" w:rsidR="00D1301A" w:rsidRDefault="00D1301A">
      <w:pPr>
        <w:rPr>
          <w:ins w:id="56" w:author="作者" w:date="2018-03-02T23:38:00Z"/>
          <w:color w:val="00000A"/>
          <w:lang w:val="en-CA"/>
        </w:rPr>
      </w:pPr>
    </w:p>
    <w:p w14:paraId="21AD7A02" w14:textId="77777777" w:rsidR="00D1301A" w:rsidRDefault="00D1301A">
      <w:pPr>
        <w:rPr>
          <w:ins w:id="57" w:author="作者" w:date="2018-03-02T23:38:00Z"/>
          <w:color w:val="00000A"/>
          <w:lang w:val="en-CA"/>
        </w:rPr>
      </w:pPr>
    </w:p>
    <w:p w14:paraId="172E55F4" w14:textId="77777777" w:rsidR="00D1301A" w:rsidRDefault="00D1301A">
      <w:pPr>
        <w:rPr>
          <w:ins w:id="58" w:author="作者" w:date="2018-03-02T23:38:00Z"/>
          <w:color w:val="00000A"/>
          <w:lang w:val="en-CA"/>
        </w:rPr>
      </w:pPr>
    </w:p>
    <w:p w14:paraId="67A42018" w14:textId="77777777" w:rsidR="00D1301A" w:rsidRDefault="00682A7E">
      <w:pPr>
        <w:pStyle w:val="2"/>
        <w:numPr>
          <w:ilvl w:val="0"/>
          <w:numId w:val="2"/>
        </w:numPr>
        <w:spacing w:after="240"/>
        <w:rPr>
          <w:ins w:id="59" w:author="作者" w:date="2018-03-02T23:38:00Z"/>
          <w:color w:val="00000A"/>
          <w:lang w:val="en-CA"/>
        </w:rPr>
      </w:pPr>
      <w:bookmarkStart w:id="60" w:name="_qi07u9cpxo6w"/>
      <w:bookmarkEnd w:id="60"/>
      <w:ins w:id="61" w:author="作者" w:date="2018-03-02T23:38:00Z">
        <w:r>
          <w:rPr>
            <w:color w:val="00000A"/>
            <w:lang w:val="en-CA"/>
          </w:rPr>
          <w:t>Introduction</w:t>
        </w:r>
      </w:ins>
    </w:p>
    <w:p w14:paraId="1E702A3D" w14:textId="77777777" w:rsidR="00D1301A" w:rsidRDefault="00682A7E">
      <w:pPr>
        <w:rPr>
          <w:ins w:id="62" w:author="作者" w:date="2018-03-02T23:38:00Z"/>
          <w:color w:val="00000A"/>
          <w:lang w:val="en-CA"/>
        </w:rPr>
      </w:pPr>
      <w:ins w:id="63" w:author="作者" w:date="2018-03-02T23:38:00Z">
        <w:r>
          <w:rPr>
            <w:color w:val="00000A"/>
            <w:lang w:val="en-CA"/>
          </w:rPr>
          <w:t xml:space="preserve">This document will outline and explain the design choices and mechanics of the game.  Mechanics include player movement, player status, combat system, menus, enemy types and AI, gameplay modes, and items, and camera system. </w:t>
        </w:r>
      </w:ins>
    </w:p>
    <w:p w14:paraId="501120C1" w14:textId="77777777" w:rsidR="00D1301A" w:rsidRDefault="00682A7E">
      <w:pPr>
        <w:pStyle w:val="2"/>
        <w:numPr>
          <w:ilvl w:val="0"/>
          <w:numId w:val="2"/>
        </w:numPr>
        <w:spacing w:after="240"/>
        <w:rPr>
          <w:color w:val="00000A"/>
          <w:lang w:val="en-CA"/>
        </w:rPr>
      </w:pPr>
      <w:r>
        <w:rPr>
          <w:color w:val="00000A"/>
          <w:lang w:val="en-CA"/>
        </w:rPr>
        <w:t>Movement and Controls</w:t>
      </w:r>
    </w:p>
    <w:p w14:paraId="3C22679A" w14:textId="77777777" w:rsidR="00D1301A" w:rsidRDefault="00682A7E">
      <w:pPr>
        <w:rPr>
          <w:color w:val="00000A"/>
          <w:lang w:val="en-CA"/>
        </w:rPr>
      </w:pPr>
      <w:r>
        <w:rPr>
          <w:color w:val="00000A"/>
          <w:lang w:val="en-CA"/>
        </w:rPr>
        <w:t xml:space="preserve">Controls </w:t>
      </w:r>
      <w:r>
        <w:rPr>
          <w:color w:val="00000A"/>
          <w:lang w:val="en-CA"/>
        </w:rPr>
        <w:t>List</w:t>
      </w:r>
    </w:p>
    <w:p w14:paraId="0EED5078" w14:textId="77777777" w:rsidR="00D1301A" w:rsidRDefault="00D1301A">
      <w:pPr>
        <w:rPr>
          <w:color w:val="00000A"/>
          <w:lang w:val="en-CA"/>
        </w:rPr>
      </w:pPr>
    </w:p>
    <w:tbl>
      <w:tblPr>
        <w:tblW w:w="9360" w:type="dxa"/>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firstRow="0" w:lastRow="0" w:firstColumn="0" w:lastColumn="0" w:noHBand="1" w:noVBand="1"/>
      </w:tblPr>
      <w:tblGrid>
        <w:gridCol w:w="4681"/>
        <w:gridCol w:w="4679"/>
      </w:tblGrid>
      <w:tr w:rsidR="00D1301A" w14:paraId="39C13905"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4134D70C" w14:textId="77777777" w:rsidR="00D1301A" w:rsidRDefault="00682A7E">
            <w:pPr>
              <w:widowControl w:val="0"/>
              <w:spacing w:line="240" w:lineRule="auto"/>
              <w:rPr>
                <w:color w:val="00000A"/>
                <w:lang w:val="en-CA"/>
              </w:rPr>
            </w:pPr>
            <w:r>
              <w:rPr>
                <w:color w:val="00000A"/>
                <w:lang w:val="en-CA"/>
              </w:rPr>
              <w:t xml:space="preserve">Keys </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232ABDD4" w14:textId="77777777" w:rsidR="00D1301A" w:rsidRDefault="00682A7E">
            <w:pPr>
              <w:widowControl w:val="0"/>
              <w:spacing w:line="240" w:lineRule="auto"/>
              <w:rPr>
                <w:color w:val="00000A"/>
                <w:lang w:val="en-CA"/>
              </w:rPr>
            </w:pPr>
            <w:r>
              <w:rPr>
                <w:color w:val="00000A"/>
                <w:lang w:val="en-CA"/>
              </w:rPr>
              <w:t>Action</w:t>
            </w:r>
          </w:p>
        </w:tc>
      </w:tr>
      <w:tr w:rsidR="00D1301A" w14:paraId="6791B2BA"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44B547D6" w14:textId="77777777" w:rsidR="00D1301A" w:rsidRDefault="00682A7E">
            <w:pPr>
              <w:widowControl w:val="0"/>
              <w:spacing w:line="240" w:lineRule="auto"/>
              <w:rPr>
                <w:color w:val="00000A"/>
                <w:lang w:val="en-CA"/>
              </w:rPr>
            </w:pPr>
            <w:r>
              <w:rPr>
                <w:color w:val="00000A"/>
                <w:lang w:val="en-CA"/>
              </w:rPr>
              <w:t>A</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991C078" w14:textId="77777777" w:rsidR="00D1301A" w:rsidRDefault="00682A7E">
            <w:pPr>
              <w:widowControl w:val="0"/>
              <w:spacing w:line="240" w:lineRule="auto"/>
              <w:rPr>
                <w:color w:val="00000A"/>
                <w:lang w:val="en-CA"/>
              </w:rPr>
            </w:pPr>
            <w:r>
              <w:rPr>
                <w:color w:val="00000A"/>
                <w:lang w:val="en-CA"/>
              </w:rPr>
              <w:t>Move Left</w:t>
            </w:r>
          </w:p>
        </w:tc>
      </w:tr>
      <w:tr w:rsidR="00D1301A" w14:paraId="5D5C31D4"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B828294" w14:textId="77777777" w:rsidR="00D1301A" w:rsidRDefault="00682A7E">
            <w:pPr>
              <w:widowControl w:val="0"/>
              <w:spacing w:line="240" w:lineRule="auto"/>
              <w:rPr>
                <w:color w:val="00000A"/>
                <w:lang w:val="en-CA"/>
              </w:rPr>
            </w:pPr>
            <w:r>
              <w:rPr>
                <w:color w:val="00000A"/>
                <w:lang w:val="en-CA"/>
              </w:rPr>
              <w:t>D</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8D84F04" w14:textId="77777777" w:rsidR="00D1301A" w:rsidRDefault="00682A7E">
            <w:pPr>
              <w:widowControl w:val="0"/>
              <w:spacing w:line="240" w:lineRule="auto"/>
              <w:rPr>
                <w:color w:val="00000A"/>
                <w:lang w:val="en-CA"/>
              </w:rPr>
            </w:pPr>
            <w:r>
              <w:rPr>
                <w:color w:val="00000A"/>
                <w:lang w:val="en-CA"/>
              </w:rPr>
              <w:t>Move Right</w:t>
            </w:r>
          </w:p>
        </w:tc>
      </w:tr>
      <w:tr w:rsidR="00D1301A" w14:paraId="369DD24B"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4F08901" w14:textId="77777777" w:rsidR="00D1301A" w:rsidRDefault="00682A7E">
            <w:pPr>
              <w:widowControl w:val="0"/>
              <w:spacing w:line="240" w:lineRule="auto"/>
              <w:rPr>
                <w:color w:val="00000A"/>
                <w:lang w:val="en-CA"/>
              </w:rPr>
            </w:pPr>
            <w:r>
              <w:rPr>
                <w:color w:val="00000A"/>
                <w:lang w:val="en-CA"/>
              </w:rPr>
              <w:t xml:space="preserve">Double Tap A </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AC4AFED" w14:textId="77777777" w:rsidR="00D1301A" w:rsidRDefault="00682A7E">
            <w:pPr>
              <w:widowControl w:val="0"/>
              <w:spacing w:line="240" w:lineRule="auto"/>
              <w:rPr>
                <w:color w:val="00000A"/>
                <w:lang w:val="en-CA"/>
              </w:rPr>
            </w:pPr>
            <w:r>
              <w:rPr>
                <w:color w:val="00000A"/>
                <w:lang w:val="en-CA"/>
              </w:rPr>
              <w:t>Dash Left</w:t>
            </w:r>
          </w:p>
        </w:tc>
      </w:tr>
      <w:tr w:rsidR="00D1301A" w14:paraId="5C624D5B"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F994DC1" w14:textId="77777777" w:rsidR="00D1301A" w:rsidRDefault="00682A7E">
            <w:pPr>
              <w:widowControl w:val="0"/>
              <w:spacing w:line="240" w:lineRule="auto"/>
              <w:rPr>
                <w:color w:val="00000A"/>
                <w:lang w:val="en-CA"/>
              </w:rPr>
            </w:pPr>
            <w:r>
              <w:rPr>
                <w:color w:val="00000A"/>
                <w:lang w:val="en-CA"/>
              </w:rPr>
              <w:t>Double Tape D</w:t>
            </w:r>
            <w:ins w:id="64" w:author="作者" w:date="2018-03-02T23:38:00Z">
              <w:r>
                <w:rPr>
                  <w:color w:val="00000A"/>
                  <w:lang w:val="en-CA"/>
                </w:rPr>
                <w:t>(hold)</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748BC08" w14:textId="77777777" w:rsidR="00D1301A" w:rsidRDefault="00682A7E">
            <w:pPr>
              <w:widowControl w:val="0"/>
              <w:spacing w:line="240" w:lineRule="auto"/>
              <w:rPr>
                <w:color w:val="00000A"/>
                <w:lang w:val="en-CA"/>
              </w:rPr>
            </w:pPr>
            <w:r>
              <w:rPr>
                <w:color w:val="00000A"/>
                <w:lang w:val="en-CA"/>
              </w:rPr>
              <w:t>Dash Right</w:t>
            </w:r>
          </w:p>
        </w:tc>
      </w:tr>
      <w:tr w:rsidR="00D1301A" w14:paraId="1D8B9083"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423E7CB7" w14:textId="77777777" w:rsidR="00D1301A" w:rsidRDefault="00682A7E">
            <w:pPr>
              <w:widowControl w:val="0"/>
              <w:spacing w:line="240" w:lineRule="auto"/>
              <w:rPr>
                <w:color w:val="00000A"/>
                <w:lang w:val="en-CA"/>
              </w:rPr>
            </w:pPr>
            <w:r>
              <w:rPr>
                <w:color w:val="00000A"/>
                <w:lang w:val="en-CA"/>
              </w:rPr>
              <w:t xml:space="preserve">Space Bar </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2435E75" w14:textId="77777777" w:rsidR="00D1301A" w:rsidRDefault="00682A7E">
            <w:pPr>
              <w:widowControl w:val="0"/>
              <w:spacing w:line="240" w:lineRule="auto"/>
              <w:rPr>
                <w:color w:val="00000A"/>
                <w:lang w:val="en-CA"/>
              </w:rPr>
            </w:pPr>
            <w:r>
              <w:rPr>
                <w:color w:val="00000A"/>
                <w:lang w:val="en-CA"/>
              </w:rPr>
              <w:t>Jump</w:t>
            </w:r>
          </w:p>
        </w:tc>
      </w:tr>
      <w:tr w:rsidR="00D1301A" w14:paraId="5471CB6B"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E33BB8C" w14:textId="77777777" w:rsidR="00D1301A" w:rsidRDefault="00682A7E">
            <w:pPr>
              <w:widowControl w:val="0"/>
              <w:spacing w:line="240" w:lineRule="auto"/>
              <w:rPr>
                <w:color w:val="00000A"/>
                <w:lang w:val="en-CA"/>
              </w:rPr>
            </w:pPr>
            <w:r>
              <w:rPr>
                <w:color w:val="00000A"/>
                <w:lang w:val="en-CA"/>
              </w:rPr>
              <w:t>J</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1AEA80C" w14:textId="77777777" w:rsidR="00D1301A" w:rsidRDefault="00682A7E">
            <w:pPr>
              <w:widowControl w:val="0"/>
              <w:spacing w:line="240" w:lineRule="auto"/>
              <w:rPr>
                <w:color w:val="00000A"/>
                <w:lang w:val="en-CA"/>
              </w:rPr>
            </w:pPr>
            <w:r>
              <w:rPr>
                <w:color w:val="00000A"/>
                <w:lang w:val="en-CA"/>
              </w:rPr>
              <w:t>Strong Attack</w:t>
            </w:r>
          </w:p>
        </w:tc>
      </w:tr>
      <w:tr w:rsidR="00D1301A" w14:paraId="390F1391"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2C95B9D7" w14:textId="77777777" w:rsidR="00D1301A" w:rsidRDefault="00682A7E">
            <w:pPr>
              <w:widowControl w:val="0"/>
              <w:spacing w:line="240" w:lineRule="auto"/>
              <w:rPr>
                <w:color w:val="00000A"/>
                <w:lang w:val="en-CA"/>
              </w:rPr>
            </w:pPr>
            <w:r>
              <w:rPr>
                <w:color w:val="00000A"/>
                <w:lang w:val="en-CA"/>
              </w:rPr>
              <w:t>I</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7072B26" w14:textId="77777777" w:rsidR="00D1301A" w:rsidRDefault="00682A7E">
            <w:pPr>
              <w:widowControl w:val="0"/>
              <w:spacing w:line="240" w:lineRule="auto"/>
              <w:rPr>
                <w:color w:val="00000A"/>
                <w:lang w:val="en-CA"/>
              </w:rPr>
            </w:pPr>
            <w:r>
              <w:rPr>
                <w:color w:val="00000A"/>
                <w:lang w:val="en-CA"/>
              </w:rPr>
              <w:t xml:space="preserve">Attack 1 </w:t>
            </w:r>
          </w:p>
        </w:tc>
      </w:tr>
      <w:tr w:rsidR="00D1301A" w14:paraId="36F87A5F"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26E7573" w14:textId="77777777" w:rsidR="00D1301A" w:rsidRDefault="00682A7E">
            <w:pPr>
              <w:widowControl w:val="0"/>
              <w:spacing w:line="240" w:lineRule="auto"/>
              <w:rPr>
                <w:color w:val="00000A"/>
                <w:lang w:val="en-CA"/>
              </w:rPr>
            </w:pPr>
            <w:r>
              <w:rPr>
                <w:color w:val="00000A"/>
                <w:lang w:val="en-CA"/>
              </w:rPr>
              <w:t xml:space="preserve">I -&gt; I </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29C731A" w14:textId="77777777" w:rsidR="00D1301A" w:rsidRDefault="00682A7E">
            <w:pPr>
              <w:widowControl w:val="0"/>
              <w:spacing w:line="240" w:lineRule="auto"/>
              <w:rPr>
                <w:color w:val="00000A"/>
                <w:lang w:val="en-CA"/>
              </w:rPr>
            </w:pPr>
            <w:r>
              <w:rPr>
                <w:color w:val="00000A"/>
                <w:lang w:val="en-CA"/>
              </w:rPr>
              <w:t>Attack 2</w:t>
            </w:r>
          </w:p>
        </w:tc>
      </w:tr>
      <w:tr w:rsidR="00D1301A" w14:paraId="1FB612F0"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57B64C0" w14:textId="77777777" w:rsidR="00D1301A" w:rsidRDefault="00682A7E">
            <w:pPr>
              <w:widowControl w:val="0"/>
              <w:spacing w:line="240" w:lineRule="auto"/>
              <w:rPr>
                <w:color w:val="00000A"/>
                <w:lang w:val="en-CA"/>
              </w:rPr>
            </w:pPr>
            <w:r>
              <w:rPr>
                <w:color w:val="00000A"/>
                <w:lang w:val="en-CA"/>
              </w:rPr>
              <w:t>I -&gt; I -&gt; I</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9D51C94" w14:textId="77777777" w:rsidR="00D1301A" w:rsidRDefault="00682A7E">
            <w:pPr>
              <w:widowControl w:val="0"/>
              <w:spacing w:line="240" w:lineRule="auto"/>
              <w:rPr>
                <w:color w:val="00000A"/>
                <w:lang w:val="en-CA"/>
              </w:rPr>
            </w:pPr>
            <w:r>
              <w:rPr>
                <w:color w:val="00000A"/>
                <w:lang w:val="en-CA"/>
              </w:rPr>
              <w:t>Attack 3 Launcher</w:t>
            </w:r>
          </w:p>
        </w:tc>
      </w:tr>
      <w:tr w:rsidR="00D1301A" w14:paraId="7BD5BD38"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27014B5E" w14:textId="77777777" w:rsidR="00D1301A" w:rsidRDefault="00682A7E">
            <w:pPr>
              <w:widowControl w:val="0"/>
              <w:spacing w:line="240" w:lineRule="auto"/>
              <w:rPr>
                <w:color w:val="00000A"/>
                <w:lang w:val="en-CA"/>
              </w:rPr>
            </w:pPr>
            <w:r>
              <w:rPr>
                <w:color w:val="00000A"/>
                <w:lang w:val="en-CA"/>
              </w:rPr>
              <w:t>O</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7B5283E" w14:textId="77777777" w:rsidR="00D1301A" w:rsidRDefault="00682A7E">
            <w:pPr>
              <w:widowControl w:val="0"/>
              <w:spacing w:line="240" w:lineRule="auto"/>
              <w:rPr>
                <w:color w:val="00000A"/>
                <w:lang w:val="en-CA"/>
              </w:rPr>
            </w:pPr>
            <w:r>
              <w:rPr>
                <w:color w:val="00000A"/>
                <w:lang w:val="en-CA"/>
              </w:rPr>
              <w:t>Shoot Bullet</w:t>
            </w:r>
          </w:p>
        </w:tc>
      </w:tr>
      <w:tr w:rsidR="00D1301A" w14:paraId="02BE9EEA"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1C9005C" w14:textId="77777777" w:rsidR="00D1301A" w:rsidRDefault="00682A7E">
            <w:pPr>
              <w:widowControl w:val="0"/>
              <w:spacing w:line="240" w:lineRule="auto"/>
              <w:rPr>
                <w:color w:val="00000A"/>
                <w:lang w:val="en-CA"/>
              </w:rPr>
            </w:pPr>
            <w:r>
              <w:rPr>
                <w:color w:val="00000A"/>
                <w:lang w:val="en-CA"/>
              </w:rPr>
              <w:t>P</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271F9C5F" w14:textId="77777777" w:rsidR="00D1301A" w:rsidRDefault="00682A7E">
            <w:pPr>
              <w:widowControl w:val="0"/>
              <w:spacing w:line="240" w:lineRule="auto"/>
              <w:rPr>
                <w:color w:val="00000A"/>
                <w:lang w:val="en-CA"/>
              </w:rPr>
            </w:pPr>
            <w:r>
              <w:rPr>
                <w:color w:val="00000A"/>
                <w:lang w:val="en-CA"/>
              </w:rPr>
              <w:t>Use repair kit</w:t>
            </w:r>
          </w:p>
        </w:tc>
      </w:tr>
    </w:tbl>
    <w:p w14:paraId="65E32589" w14:textId="77777777" w:rsidR="00D1301A" w:rsidRDefault="00D1301A">
      <w:pPr>
        <w:rPr>
          <w:color w:val="00000A"/>
          <w:lang w:val="en-CA"/>
        </w:rPr>
      </w:pPr>
    </w:p>
    <w:p w14:paraId="5623F141" w14:textId="77777777" w:rsidR="00D1301A" w:rsidRDefault="00682A7E">
      <w:pPr>
        <w:rPr>
          <w:color w:val="00000A"/>
          <w:lang w:val="en-CA"/>
        </w:rPr>
      </w:pPr>
      <w:r>
        <w:rPr>
          <w:color w:val="00000A"/>
          <w:lang w:val="en-CA"/>
        </w:rPr>
        <w:t>The player will move right by adding a force of 300 in the positive direction, every time he moves his velocity will be set to zero to prevent the character from sliding like he is on ice and to disallow the movement ramping up in speed, this will allow th</w:t>
      </w:r>
      <w:r>
        <w:rPr>
          <w:color w:val="00000A"/>
          <w:lang w:val="en-CA"/>
        </w:rPr>
        <w:t>e player to have complete control over their character. A force of 300f because</w:t>
      </w:r>
      <w:ins w:id="65" w:author="作者" w:date="2018-03-02T23:38:00Z">
        <w:r>
          <w:rPr>
            <w:color w:val="00000A"/>
            <w:lang w:val="en-CA"/>
          </w:rPr>
          <w:t xml:space="preserve"> of</w:t>
        </w:r>
      </w:ins>
      <w:r>
        <w:rPr>
          <w:color w:val="00000A"/>
          <w:lang w:val="en-CA"/>
        </w:rPr>
        <w:t xml:space="preserve"> it a speed that allows the user to have the best control over his character, it is not too fast or too slow. The player moves at maximum speed at the start because it allows</w:t>
      </w:r>
      <w:r>
        <w:rPr>
          <w:color w:val="00000A"/>
          <w:lang w:val="en-CA"/>
        </w:rPr>
        <w:t xml:space="preserve"> our movements to be precise and sharp. The game will have many dangerous objects and hazards which will require precise movements, having movement ramp up in speed will only make the game more difficult and frustrating for the player.  There is no lead ti</w:t>
      </w:r>
      <w:r>
        <w:rPr>
          <w:color w:val="00000A"/>
          <w:lang w:val="en-CA"/>
        </w:rPr>
        <w:t xml:space="preserve">me for the same reasons above </w:t>
      </w:r>
    </w:p>
    <w:p w14:paraId="3BEB3E74" w14:textId="77777777" w:rsidR="00D1301A" w:rsidRDefault="00D1301A">
      <w:pPr>
        <w:rPr>
          <w:color w:val="00000A"/>
          <w:lang w:val="en-CA"/>
        </w:rPr>
      </w:pPr>
    </w:p>
    <w:p w14:paraId="4AC7BAF0" w14:textId="77777777" w:rsidR="00D1301A" w:rsidRDefault="00682A7E">
      <w:pPr>
        <w:rPr>
          <w:color w:val="00000A"/>
          <w:lang w:val="en-CA"/>
        </w:rPr>
      </w:pPr>
      <w:r>
        <w:rPr>
          <w:color w:val="00000A"/>
          <w:lang w:val="en-CA"/>
        </w:rPr>
        <w:t xml:space="preserve">Implementation of moving right (refer to </w:t>
      </w:r>
      <w:proofErr w:type="spellStart"/>
      <w:r>
        <w:rPr>
          <w:color w:val="00000A"/>
          <w:lang w:val="en-CA"/>
        </w:rPr>
        <w:t>playerController</w:t>
      </w:r>
      <w:proofErr w:type="spellEnd"/>
      <w:r>
        <w:rPr>
          <w:color w:val="00000A"/>
          <w:lang w:val="en-CA"/>
        </w:rPr>
        <w:t>)</w:t>
      </w:r>
    </w:p>
    <w:p w14:paraId="6B5B5802" w14:textId="77777777" w:rsidR="00D1301A" w:rsidRDefault="00D1301A">
      <w:pPr>
        <w:rPr>
          <w:color w:val="00000A"/>
          <w:lang w:val="en-CA"/>
        </w:rPr>
      </w:pPr>
    </w:p>
    <w:p w14:paraId="4F781E8F" w14:textId="77777777" w:rsidR="00233AED" w:rsidRDefault="00E17549">
      <w:pPr>
        <w:rPr>
          <w:del w:id="66" w:author="作者" w:date="2018-03-02T23:38:00Z"/>
        </w:rPr>
      </w:pPr>
      <w:del w:id="67" w:author="作者" w:date="2018-03-02T23:38:00Z">
        <w:r>
          <w:rPr>
            <w:noProof/>
          </w:rPr>
          <w:drawing>
            <wp:inline distT="114300" distB="114300" distL="114300" distR="114300" wp14:anchorId="0B0680B0" wp14:editId="1383A540">
              <wp:extent cx="5100638" cy="227737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5100638" cy="2277375"/>
                      </a:xfrm>
                      <a:prstGeom prst="rect">
                        <a:avLst/>
                      </a:prstGeom>
                      <a:ln/>
                    </pic:spPr>
                  </pic:pic>
                </a:graphicData>
              </a:graphic>
            </wp:inline>
          </w:drawing>
        </w:r>
      </w:del>
    </w:p>
    <w:p w14:paraId="4E393B5A" w14:textId="77777777" w:rsidR="00233AED" w:rsidRDefault="00233AED">
      <w:pPr>
        <w:rPr>
          <w:del w:id="68" w:author="作者" w:date="2018-03-02T23:38:00Z"/>
        </w:rPr>
      </w:pPr>
    </w:p>
    <w:p w14:paraId="2A4C483A" w14:textId="04A6B8A7" w:rsidR="00D1301A" w:rsidRDefault="00E17549">
      <w:pPr>
        <w:rPr>
          <w:ins w:id="69" w:author="作者" w:date="2018-03-02T23:38:00Z"/>
          <w:color w:val="00000A"/>
          <w:lang w:val="en-CA"/>
        </w:rPr>
      </w:pPr>
      <w:del w:id="70" w:author="作者" w:date="2018-03-02T23:38:00Z">
        <w:r>
          <w:delText xml:space="preserve">Yes </w:delText>
        </w:r>
      </w:del>
      <w:ins w:id="71" w:author="作者" w:date="2018-03-02T23:38:00Z">
        <w:r w:rsidR="00682A7E">
          <w:rPr>
            <w:noProof/>
          </w:rPr>
          <w:drawing>
            <wp:inline distT="0" distB="0" distL="0" distR="0">
              <wp:extent cx="5100320" cy="2277110"/>
              <wp:effectExtent l="0" t="0" r="0" b="0"/>
              <wp:docPr id="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8.png"/>
                      <pic:cNvPicPr>
                        <a:picLocks noChangeAspect="1" noChangeArrowheads="1"/>
                      </pic:cNvPicPr>
                    </pic:nvPicPr>
                    <pic:blipFill>
                      <a:blip r:embed="rId6"/>
                      <a:stretch>
                        <a:fillRect/>
                      </a:stretch>
                    </pic:blipFill>
                    <pic:spPr bwMode="auto">
                      <a:xfrm>
                        <a:off x="0" y="0"/>
                        <a:ext cx="5100320" cy="2277110"/>
                      </a:xfrm>
                      <a:prstGeom prst="rect">
                        <a:avLst/>
                      </a:prstGeom>
                    </pic:spPr>
                  </pic:pic>
                </a:graphicData>
              </a:graphic>
            </wp:inline>
          </w:drawing>
        </w:r>
      </w:ins>
    </w:p>
    <w:p w14:paraId="4B7BAA84" w14:textId="77777777" w:rsidR="00D1301A" w:rsidRDefault="00D1301A">
      <w:pPr>
        <w:rPr>
          <w:ins w:id="72" w:author="作者" w:date="2018-03-02T23:38:00Z"/>
          <w:color w:val="00000A"/>
          <w:lang w:val="en-CA"/>
        </w:rPr>
      </w:pPr>
    </w:p>
    <w:p w14:paraId="624974CD" w14:textId="77777777" w:rsidR="00D1301A" w:rsidRDefault="00682A7E">
      <w:pPr>
        <w:rPr>
          <w:color w:val="00000A"/>
          <w:lang w:val="en-CA"/>
        </w:rPr>
      </w:pPr>
      <w:r>
        <w:rPr>
          <w:color w:val="00000A"/>
          <w:lang w:val="en-CA"/>
        </w:rPr>
        <w:t>The player can move in the air because it gives the player more control over their character, allowing him to adjust himself to land on other platforms, to attac</w:t>
      </w:r>
      <w:r>
        <w:rPr>
          <w:color w:val="00000A"/>
          <w:lang w:val="en-CA"/>
        </w:rPr>
        <w:t>k an enemy in the air and dodge potential hazards coming at him. By allowing him to move in mid</w:t>
      </w:r>
      <w:ins w:id="73" w:author="作者" w:date="2018-03-02T23:38:00Z">
        <w:r>
          <w:rPr>
            <w:color w:val="00000A"/>
            <w:lang w:val="en-CA"/>
          </w:rPr>
          <w:t>-</w:t>
        </w:r>
      </w:ins>
      <w:r>
        <w:rPr>
          <w:color w:val="00000A"/>
          <w:lang w:val="en-CA"/>
        </w:rPr>
        <w:t xml:space="preserve">air, opens our design space allowing tougher enemies and more complicated platform schemes. </w:t>
      </w:r>
    </w:p>
    <w:p w14:paraId="3712B710" w14:textId="77777777" w:rsidR="00D1301A" w:rsidRDefault="00D1301A">
      <w:pPr>
        <w:rPr>
          <w:color w:val="00000A"/>
          <w:lang w:val="en-CA"/>
        </w:rPr>
      </w:pPr>
    </w:p>
    <w:p w14:paraId="6405AB70" w14:textId="5F84FF14" w:rsidR="00D1301A" w:rsidRDefault="00682A7E">
      <w:pPr>
        <w:rPr>
          <w:color w:val="00000A"/>
          <w:lang w:val="en-CA"/>
        </w:rPr>
      </w:pPr>
      <w:r>
        <w:rPr>
          <w:color w:val="00000A"/>
          <w:lang w:val="en-CA"/>
        </w:rPr>
        <w:t>Dashing is an interesting mechanic that was added within the game.</w:t>
      </w:r>
      <w:r>
        <w:rPr>
          <w:color w:val="00000A"/>
          <w:lang w:val="en-CA"/>
        </w:rPr>
        <w:t xml:space="preserve"> It has a lot of positive and negative benefits. Firstly, it does limit our design space forcing us to have larger maps and farther platforms because the increase in the distance and speed a player can potentially traverse the map. It forces us to design l</w:t>
      </w:r>
      <w:r>
        <w:rPr>
          <w:color w:val="00000A"/>
          <w:lang w:val="en-CA"/>
        </w:rPr>
        <w:t>evels where the player may be dashing around or walking. The increase in speed for the character would also affect the size of our camera, if the player is moving faster he will have less time to react to enemies being unfairly hit and platforms that requi</w:t>
      </w:r>
      <w:r>
        <w:rPr>
          <w:color w:val="00000A"/>
          <w:lang w:val="en-CA"/>
        </w:rPr>
        <w:t xml:space="preserve">re a dash jump may not be seen within. This will be solved through a </w:t>
      </w:r>
      <w:del w:id="74" w:author="作者" w:date="2018-03-02T23:38:00Z">
        <w:r w:rsidR="00E17549">
          <w:delText>minimap</w:delText>
        </w:r>
      </w:del>
      <w:ins w:id="75" w:author="作者" w:date="2018-03-02T23:38:00Z">
        <w:r>
          <w:rPr>
            <w:color w:val="00000A"/>
            <w:lang w:val="en-CA"/>
          </w:rPr>
          <w:t>mini-map</w:t>
        </w:r>
      </w:ins>
      <w:r>
        <w:rPr>
          <w:color w:val="00000A"/>
          <w:lang w:val="en-CA"/>
        </w:rPr>
        <w:t xml:space="preserve"> within the UI. We also are aware that with dashing player may only dodge enemies and get to the end of the level, our level design will have to discourage this behaviour. However</w:t>
      </w:r>
      <w:ins w:id="76" w:author="作者" w:date="2018-03-02T23:38:00Z">
        <w:r>
          <w:rPr>
            <w:color w:val="00000A"/>
            <w:lang w:val="en-CA"/>
          </w:rPr>
          <w:t>,</w:t>
        </w:r>
      </w:ins>
      <w:r>
        <w:rPr>
          <w:color w:val="00000A"/>
          <w:lang w:val="en-CA"/>
        </w:rPr>
        <w:t xml:space="preserve"> the addition of the game mechanic dashing is worth it because it allows the player to be fast</w:t>
      </w:r>
      <w:del w:id="77" w:author="作者" w:date="2018-03-02T23:38:00Z">
        <w:r w:rsidR="00E17549">
          <w:delText>,</w:delText>
        </w:r>
      </w:del>
      <w:r>
        <w:rPr>
          <w:color w:val="00000A"/>
          <w:lang w:val="en-CA"/>
        </w:rPr>
        <w:t xml:space="preserve"> as if they were piloting an incredible war machine. It allows the player more options and to be proactive in dodging attacks, it increases the skill level of th</w:t>
      </w:r>
      <w:r>
        <w:rPr>
          <w:color w:val="00000A"/>
          <w:lang w:val="en-CA"/>
        </w:rPr>
        <w:t xml:space="preserve">e game. </w:t>
      </w:r>
    </w:p>
    <w:p w14:paraId="488EE498" w14:textId="77777777" w:rsidR="00D1301A" w:rsidRDefault="00D1301A">
      <w:pPr>
        <w:rPr>
          <w:color w:val="00000A"/>
          <w:lang w:val="en-CA"/>
        </w:rPr>
      </w:pPr>
    </w:p>
    <w:p w14:paraId="2CE46D31" w14:textId="77777777" w:rsidR="00D1301A" w:rsidRDefault="00682A7E">
      <w:pPr>
        <w:rPr>
          <w:ins w:id="78" w:author="作者" w:date="2018-03-02T23:38:00Z"/>
          <w:color w:val="00000A"/>
          <w:lang w:val="en-CA"/>
        </w:rPr>
      </w:pPr>
      <w:ins w:id="79" w:author="作者" w:date="2018-03-02T23:38:00Z">
        <w:r>
          <w:rPr>
            <w:color w:val="00000A"/>
            <w:lang w:val="en-CA"/>
          </w:rPr>
          <w:t xml:space="preserve">A boost meter is introduced to balance the dashing ability. The player </w:t>
        </w:r>
        <w:proofErr w:type="gramStart"/>
        <w:r>
          <w:rPr>
            <w:color w:val="00000A"/>
            <w:lang w:val="en-CA"/>
          </w:rPr>
          <w:t>has the ability to</w:t>
        </w:r>
        <w:proofErr w:type="gramEnd"/>
        <w:r>
          <w:rPr>
            <w:color w:val="00000A"/>
            <w:lang w:val="en-CA"/>
          </w:rPr>
          <w:t xml:space="preserve"> dash across entire levels in very short time if the dash ability does not have a limiting mechanic. Dashing will decrease the boost meter over time, once th</w:t>
        </w:r>
        <w:r>
          <w:rPr>
            <w:color w:val="00000A"/>
            <w:lang w:val="en-CA"/>
          </w:rPr>
          <w:t>e meter runs o</w:t>
        </w:r>
        <w:bookmarkStart w:id="80" w:name="_GoBack"/>
        <w:bookmarkEnd w:id="80"/>
        <w:r>
          <w:rPr>
            <w:color w:val="00000A"/>
            <w:lang w:val="en-CA"/>
          </w:rPr>
          <w:t xml:space="preserve">ut the player must wait until the meter is full again to perform another dash. The boost meter will recover by itself </w:t>
        </w:r>
        <w:proofErr w:type="gramStart"/>
        <w:r>
          <w:rPr>
            <w:color w:val="00000A"/>
            <w:lang w:val="en-CA"/>
          </w:rPr>
          <w:t>similar to</w:t>
        </w:r>
        <w:proofErr w:type="gramEnd"/>
        <w:r>
          <w:rPr>
            <w:color w:val="00000A"/>
            <w:lang w:val="en-CA"/>
          </w:rPr>
          <w:t xml:space="preserve"> the stamina meter in Dark Souls games.</w:t>
        </w:r>
      </w:ins>
    </w:p>
    <w:p w14:paraId="523DBFB3" w14:textId="77777777" w:rsidR="00D1301A" w:rsidRDefault="00D1301A">
      <w:pPr>
        <w:rPr>
          <w:ins w:id="81" w:author="作者" w:date="2018-03-02T23:38:00Z"/>
          <w:color w:val="00000A"/>
          <w:lang w:val="en-CA"/>
        </w:rPr>
      </w:pPr>
    </w:p>
    <w:p w14:paraId="25F01A22" w14:textId="77777777" w:rsidR="00D1301A" w:rsidRDefault="00682A7E">
      <w:pPr>
        <w:rPr>
          <w:color w:val="00000A"/>
          <w:lang w:val="en-CA"/>
        </w:rPr>
      </w:pPr>
      <w:r>
        <w:rPr>
          <w:color w:val="00000A"/>
          <w:lang w:val="en-CA"/>
        </w:rPr>
        <w:t xml:space="preserve">Dashing will be implemented through double tapping </w:t>
      </w:r>
      <w:ins w:id="82" w:author="作者" w:date="2018-03-02T23:38:00Z">
        <w:r>
          <w:rPr>
            <w:color w:val="00000A"/>
            <w:lang w:val="en-CA"/>
          </w:rPr>
          <w:t xml:space="preserve">and then hold </w:t>
        </w:r>
      </w:ins>
      <w:r>
        <w:rPr>
          <w:color w:val="00000A"/>
          <w:lang w:val="en-CA"/>
        </w:rPr>
        <w:t>the d or</w:t>
      </w:r>
      <w:r>
        <w:rPr>
          <w:color w:val="00000A"/>
          <w:lang w:val="en-CA"/>
        </w:rPr>
        <w:t xml:space="preserve"> a and will move 2 times as fast as walking. Refer to the </w:t>
      </w:r>
      <w:ins w:id="83" w:author="作者" w:date="2018-03-02T23:38:00Z">
        <w:r>
          <w:rPr>
            <w:color w:val="00000A"/>
            <w:lang w:val="en-CA"/>
          </w:rPr>
          <w:t>“</w:t>
        </w:r>
      </w:ins>
      <w:proofErr w:type="spellStart"/>
      <w:r>
        <w:rPr>
          <w:color w:val="00000A"/>
          <w:lang w:val="en-CA"/>
        </w:rPr>
        <w:t>playerController</w:t>
      </w:r>
      <w:proofErr w:type="spellEnd"/>
      <w:ins w:id="84" w:author="作者" w:date="2018-03-02T23:38:00Z">
        <w:r>
          <w:rPr>
            <w:color w:val="00000A"/>
            <w:lang w:val="en-CA"/>
          </w:rPr>
          <w:t>”</w:t>
        </w:r>
      </w:ins>
      <w:r>
        <w:rPr>
          <w:color w:val="00000A"/>
          <w:lang w:val="en-CA"/>
        </w:rPr>
        <w:t xml:space="preserve"> script for implementation</w:t>
      </w:r>
      <w:ins w:id="85" w:author="作者" w:date="2018-03-02T23:38:00Z">
        <w:r>
          <w:rPr>
            <w:color w:val="00000A"/>
            <w:lang w:val="en-CA"/>
          </w:rPr>
          <w:t>.</w:t>
        </w:r>
      </w:ins>
    </w:p>
    <w:p w14:paraId="0727579B" w14:textId="77777777" w:rsidR="00D1301A" w:rsidRDefault="00D1301A">
      <w:pPr>
        <w:rPr>
          <w:color w:val="00000A"/>
          <w:lang w:val="en-CA"/>
        </w:rPr>
      </w:pPr>
    </w:p>
    <w:p w14:paraId="0B589334" w14:textId="1893A258" w:rsidR="00D1301A" w:rsidRDefault="00E17549">
      <w:pPr>
        <w:rPr>
          <w:color w:val="00000A"/>
          <w:lang w:val="en-CA"/>
        </w:rPr>
      </w:pPr>
      <w:del w:id="86" w:author="作者" w:date="2018-03-02T23:38:00Z">
        <w:r>
          <w:delText xml:space="preserve">No </w:delText>
        </w:r>
      </w:del>
      <w:r w:rsidR="00682A7E">
        <w:rPr>
          <w:color w:val="00000A"/>
          <w:lang w:val="en-CA"/>
        </w:rPr>
        <w:t xml:space="preserve">We are </w:t>
      </w:r>
      <w:proofErr w:type="gramStart"/>
      <w:ins w:id="87" w:author="作者" w:date="2018-03-02T23:38:00Z">
        <w:r w:rsidR="00682A7E">
          <w:rPr>
            <w:color w:val="00000A"/>
            <w:lang w:val="en-CA"/>
          </w:rPr>
          <w:t>decide</w:t>
        </w:r>
        <w:proofErr w:type="gramEnd"/>
        <w:r w:rsidR="00682A7E">
          <w:rPr>
            <w:color w:val="00000A"/>
            <w:lang w:val="en-CA"/>
          </w:rPr>
          <w:t xml:space="preserve"> </w:t>
        </w:r>
      </w:ins>
      <w:r w:rsidR="00682A7E">
        <w:rPr>
          <w:color w:val="00000A"/>
          <w:lang w:val="en-CA"/>
        </w:rPr>
        <w:t xml:space="preserve">not </w:t>
      </w:r>
      <w:del w:id="88" w:author="作者" w:date="2018-03-02T23:38:00Z">
        <w:r>
          <w:delText>using</w:delText>
        </w:r>
      </w:del>
      <w:ins w:id="89" w:author="作者" w:date="2018-03-02T23:38:00Z">
        <w:r w:rsidR="00682A7E">
          <w:rPr>
            <w:color w:val="00000A"/>
            <w:lang w:val="en-CA"/>
          </w:rPr>
          <w:t>to use</w:t>
        </w:r>
      </w:ins>
      <w:r w:rsidR="00682A7E">
        <w:rPr>
          <w:color w:val="00000A"/>
          <w:lang w:val="en-CA"/>
        </w:rPr>
        <w:t xml:space="preserve"> Unity’s standard assets for movement controls because it is tedious to create a new </w:t>
      </w:r>
      <w:del w:id="90" w:author="作者" w:date="2018-03-02T23:38:00Z">
        <w:r>
          <w:delText>tags</w:delText>
        </w:r>
      </w:del>
      <w:ins w:id="91" w:author="作者" w:date="2018-03-02T23:38:00Z">
        <w:r w:rsidR="00682A7E">
          <w:rPr>
            <w:color w:val="00000A"/>
            <w:lang w:val="en-CA"/>
          </w:rPr>
          <w:t>tag</w:t>
        </w:r>
      </w:ins>
      <w:r w:rsidR="00682A7E">
        <w:rPr>
          <w:color w:val="00000A"/>
          <w:lang w:val="en-CA"/>
        </w:rPr>
        <w:t xml:space="preserve"> for each key, although the benefits would allow us to have controls configurable keys from the unity build menu</w:t>
      </w:r>
      <w:ins w:id="92" w:author="作者" w:date="2018-03-02T23:38:00Z">
        <w:r w:rsidR="00682A7E">
          <w:rPr>
            <w:color w:val="00000A"/>
            <w:lang w:val="en-CA"/>
          </w:rPr>
          <w:t>,</w:t>
        </w:r>
      </w:ins>
      <w:r w:rsidR="00682A7E">
        <w:rPr>
          <w:color w:val="00000A"/>
          <w:lang w:val="en-CA"/>
        </w:rPr>
        <w:t xml:space="preserve"> but it would also have less co</w:t>
      </w:r>
      <w:r w:rsidR="00682A7E">
        <w:rPr>
          <w:color w:val="00000A"/>
          <w:lang w:val="en-CA"/>
        </w:rPr>
        <w:t xml:space="preserve">ntrol over the implementation of our keys for our movement. </w:t>
      </w:r>
      <w:del w:id="93" w:author="作者" w:date="2018-03-02T23:38:00Z">
        <w:r>
          <w:delText>No the control’s</w:delText>
        </w:r>
      </w:del>
      <w:ins w:id="94" w:author="作者" w:date="2018-03-02T23:38:00Z">
        <w:r w:rsidR="00682A7E">
          <w:rPr>
            <w:color w:val="00000A"/>
            <w:lang w:val="en-CA"/>
          </w:rPr>
          <w:t>The controls</w:t>
        </w:r>
      </w:ins>
      <w:r w:rsidR="00682A7E">
        <w:rPr>
          <w:color w:val="00000A"/>
          <w:lang w:val="en-CA"/>
        </w:rPr>
        <w:t xml:space="preserve"> are not going to be configurable, the keys for the game have been designed to be played in that specific way, the game experience will be the most fun using that exact key layout. Key</w:t>
      </w:r>
      <w:r w:rsidR="00682A7E">
        <w:rPr>
          <w:color w:val="00000A"/>
          <w:lang w:val="en-CA"/>
        </w:rPr>
        <w:t xml:space="preserve"> swaps will provide us with more work with little benefit and make the game menus more complicated. For instance</w:t>
      </w:r>
      <w:ins w:id="95" w:author="作者" w:date="2018-03-02T23:38:00Z">
        <w:r w:rsidR="00682A7E">
          <w:rPr>
            <w:color w:val="00000A"/>
            <w:lang w:val="en-CA"/>
          </w:rPr>
          <w:t>,</w:t>
        </w:r>
      </w:ins>
      <w:r w:rsidR="00682A7E">
        <w:rPr>
          <w:color w:val="00000A"/>
          <w:lang w:val="en-CA"/>
        </w:rPr>
        <w:t xml:space="preserve"> if the user randomly clicks through the menus and swaps keys, </w:t>
      </w:r>
      <w:del w:id="96" w:author="作者" w:date="2018-03-02T23:38:00Z">
        <w:r>
          <w:delText>it's</w:delText>
        </w:r>
      </w:del>
      <w:ins w:id="97" w:author="作者" w:date="2018-03-02T23:38:00Z">
        <w:r w:rsidR="00682A7E">
          <w:rPr>
            <w:color w:val="00000A"/>
            <w:lang w:val="en-CA"/>
          </w:rPr>
          <w:t>it is</w:t>
        </w:r>
      </w:ins>
      <w:r w:rsidR="00682A7E">
        <w:rPr>
          <w:color w:val="00000A"/>
          <w:lang w:val="en-CA"/>
        </w:rPr>
        <w:t xml:space="preserve"> possible </w:t>
      </w:r>
      <w:ins w:id="98" w:author="作者" w:date="2018-03-02T23:38:00Z">
        <w:r w:rsidR="00682A7E">
          <w:rPr>
            <w:color w:val="00000A"/>
            <w:lang w:val="en-CA"/>
          </w:rPr>
          <w:t xml:space="preserve">that </w:t>
        </w:r>
      </w:ins>
      <w:r w:rsidR="00682A7E">
        <w:rPr>
          <w:color w:val="00000A"/>
          <w:lang w:val="en-CA"/>
        </w:rPr>
        <w:t>they weren’t aware of what keys they inputted or forget</w:t>
      </w:r>
      <w:del w:id="99" w:author="作者" w:date="2018-03-02T23:38:00Z">
        <w:r>
          <w:delText>,</w:delText>
        </w:r>
      </w:del>
      <w:r w:rsidR="00682A7E">
        <w:rPr>
          <w:color w:val="00000A"/>
          <w:lang w:val="en-CA"/>
        </w:rPr>
        <w:t xml:space="preserve"> whic</w:t>
      </w:r>
      <w:r w:rsidR="00682A7E">
        <w:rPr>
          <w:color w:val="00000A"/>
          <w:lang w:val="en-CA"/>
        </w:rPr>
        <w:t>h</w:t>
      </w:r>
      <w:del w:id="100" w:author="作者" w:date="2018-03-02T23:38:00Z">
        <w:r>
          <w:delText xml:space="preserve"> can</w:delText>
        </w:r>
      </w:del>
      <w:r w:rsidR="00682A7E">
        <w:rPr>
          <w:color w:val="00000A"/>
          <w:lang w:val="en-CA"/>
        </w:rPr>
        <w:t xml:space="preserve"> potentially can soft-lock the game. This would also force us to design how key swaps work, it would have to be simple, quick and intuitive and how we would save their new configurable set-up. We also want every player to be using the same keys, to preven</w:t>
      </w:r>
      <w:r w:rsidR="00682A7E">
        <w:rPr>
          <w:color w:val="00000A"/>
          <w:lang w:val="en-CA"/>
        </w:rPr>
        <w:t xml:space="preserve">t strategic placements of keys to provide optimal movements that give players advantages for doing so. </w:t>
      </w:r>
    </w:p>
    <w:p w14:paraId="6013E6B7" w14:textId="77777777" w:rsidR="00D1301A" w:rsidRDefault="00682A7E">
      <w:pPr>
        <w:pStyle w:val="2"/>
        <w:numPr>
          <w:ilvl w:val="0"/>
          <w:numId w:val="2"/>
        </w:numPr>
        <w:spacing w:after="240"/>
        <w:rPr>
          <w:color w:val="00000A"/>
          <w:lang w:val="en-CA"/>
        </w:rPr>
      </w:pPr>
      <w:bookmarkStart w:id="101" w:name="_5fi55vq54kur"/>
      <w:bookmarkEnd w:id="101"/>
      <w:r>
        <w:rPr>
          <w:color w:val="00000A"/>
          <w:lang w:val="en-CA"/>
        </w:rPr>
        <w:t>Health and Items</w:t>
      </w:r>
    </w:p>
    <w:p w14:paraId="5AC40942" w14:textId="77777777" w:rsidR="00233AED" w:rsidRDefault="00E17549">
      <w:pPr>
        <w:spacing w:after="240"/>
        <w:rPr>
          <w:del w:id="102" w:author="作者" w:date="2018-03-02T23:38:00Z"/>
          <w:sz w:val="21"/>
          <w:szCs w:val="21"/>
          <w:highlight w:val="white"/>
        </w:rPr>
      </w:pPr>
      <w:del w:id="103" w:author="作者" w:date="2018-03-02T23:38:00Z">
        <w:r>
          <w:rPr>
            <w:sz w:val="21"/>
            <w:szCs w:val="21"/>
            <w:highlight w:val="white"/>
          </w:rPr>
          <w:delText>The</w:delText>
        </w:r>
      </w:del>
      <w:ins w:id="104" w:author="作者" w:date="2018-03-02T23:38:00Z">
        <w:r w:rsidR="00682A7E">
          <w:rPr>
            <w:color w:val="00000A"/>
            <w:sz w:val="21"/>
            <w:szCs w:val="21"/>
            <w:highlight w:val="white"/>
            <w:lang w:val="en-CA"/>
          </w:rPr>
          <w:t>There are two types of item: useable and passive. HP repair kit as the usable item, damage upgrade and health upgrade as the passive it</w:t>
        </w:r>
        <w:r w:rsidR="00682A7E">
          <w:rPr>
            <w:color w:val="00000A"/>
            <w:sz w:val="21"/>
            <w:szCs w:val="21"/>
            <w:highlight w:val="white"/>
            <w:lang w:val="en-CA"/>
          </w:rPr>
          <w:t>em. We decide to make</w:t>
        </w:r>
      </w:ins>
      <w:r w:rsidR="00682A7E">
        <w:rPr>
          <w:color w:val="00000A"/>
          <w:sz w:val="21"/>
          <w:szCs w:val="21"/>
          <w:highlight w:val="white"/>
          <w:lang w:val="en-CA"/>
        </w:rPr>
        <w:t xml:space="preserve"> attributes for items </w:t>
      </w:r>
      <w:del w:id="105" w:author="作者" w:date="2018-03-02T23:38:00Z">
        <w:r>
          <w:rPr>
            <w:sz w:val="21"/>
            <w:szCs w:val="21"/>
            <w:highlight w:val="white"/>
          </w:rPr>
          <w:delText>can stack. It is to reward</w:delText>
        </w:r>
      </w:del>
      <w:ins w:id="106" w:author="作者" w:date="2018-03-02T23:38:00Z">
        <w:r w:rsidR="00682A7E">
          <w:rPr>
            <w:color w:val="00000A"/>
            <w:sz w:val="21"/>
            <w:szCs w:val="21"/>
            <w:highlight w:val="white"/>
            <w:lang w:val="en-CA"/>
          </w:rPr>
          <w:t>to be stackable, which would encourage</w:t>
        </w:r>
      </w:ins>
      <w:r w:rsidR="00682A7E">
        <w:rPr>
          <w:color w:val="00000A"/>
          <w:sz w:val="21"/>
          <w:szCs w:val="21"/>
          <w:highlight w:val="white"/>
          <w:lang w:val="en-CA"/>
        </w:rPr>
        <w:t xml:space="preserve"> the player who </w:t>
      </w:r>
      <w:del w:id="107" w:author="作者" w:date="2018-03-02T23:38:00Z">
        <w:r>
          <w:rPr>
            <w:sz w:val="21"/>
            <w:szCs w:val="21"/>
            <w:highlight w:val="white"/>
          </w:rPr>
          <w:delText>take</w:delText>
        </w:r>
      </w:del>
      <w:ins w:id="108" w:author="作者" w:date="2018-03-02T23:38:00Z">
        <w:r w:rsidR="00682A7E">
          <w:rPr>
            <w:color w:val="00000A"/>
            <w:sz w:val="21"/>
            <w:szCs w:val="21"/>
            <w:highlight w:val="white"/>
            <w:lang w:val="en-CA"/>
          </w:rPr>
          <w:t>takes</w:t>
        </w:r>
      </w:ins>
      <w:r w:rsidR="00682A7E">
        <w:rPr>
          <w:color w:val="00000A"/>
          <w:sz w:val="21"/>
          <w:szCs w:val="21"/>
          <w:highlight w:val="white"/>
          <w:lang w:val="en-CA"/>
        </w:rPr>
        <w:t xml:space="preserve"> the time explore levels</w:t>
      </w:r>
      <w:del w:id="109" w:author="作者" w:date="2018-03-02T23:38:00Z">
        <w:r>
          <w:rPr>
            <w:sz w:val="21"/>
            <w:szCs w:val="21"/>
            <w:highlight w:val="white"/>
          </w:rPr>
          <w:delText>, their items attributes can stack. There are one useable items: repair kit. Only One repair kit can be used at a time. No more can be used when hp is full. There will not be simultaneous use case with this type of item.</w:delText>
        </w:r>
      </w:del>
    </w:p>
    <w:p w14:paraId="2DA42237" w14:textId="77777777" w:rsidR="00233AED" w:rsidRDefault="00E17549">
      <w:pPr>
        <w:spacing w:after="240"/>
        <w:rPr>
          <w:del w:id="110" w:author="作者" w:date="2018-03-02T23:38:00Z"/>
          <w:sz w:val="21"/>
          <w:szCs w:val="21"/>
          <w:highlight w:val="white"/>
        </w:rPr>
      </w:pPr>
      <w:del w:id="111" w:author="作者" w:date="2018-03-02T23:38:00Z">
        <w:r>
          <w:rPr>
            <w:sz w:val="21"/>
            <w:szCs w:val="21"/>
            <w:highlight w:val="white"/>
          </w:rPr>
          <w:delText>Currently a player can use hp recovery kit as useable item, we have healing item and collectable items, and hp recovery kit belong to healing item, iron/bronze/silver/gold/platinum belong to passive item.</w:delText>
        </w:r>
      </w:del>
    </w:p>
    <w:p w14:paraId="0CC15E6B" w14:textId="77777777" w:rsidR="00233AED" w:rsidRDefault="00E17549">
      <w:pPr>
        <w:spacing w:after="240"/>
        <w:rPr>
          <w:del w:id="112" w:author="作者" w:date="2018-03-02T23:38:00Z"/>
          <w:sz w:val="21"/>
          <w:szCs w:val="21"/>
          <w:highlight w:val="white"/>
        </w:rPr>
      </w:pPr>
      <w:del w:id="113" w:author="作者" w:date="2018-03-02T23:38:00Z">
        <w:r>
          <w:rPr>
            <w:sz w:val="21"/>
            <w:szCs w:val="21"/>
            <w:highlight w:val="white"/>
          </w:rPr>
          <w:delText>HP repair kit: recover HP to full.</w:delText>
        </w:r>
      </w:del>
    </w:p>
    <w:p w14:paraId="714FD874" w14:textId="77777777" w:rsidR="00233AED" w:rsidRDefault="00E17549">
      <w:pPr>
        <w:spacing w:after="240"/>
        <w:rPr>
          <w:del w:id="114" w:author="作者" w:date="2018-03-02T23:38:00Z"/>
          <w:sz w:val="21"/>
          <w:szCs w:val="21"/>
          <w:highlight w:val="white"/>
        </w:rPr>
      </w:pPr>
      <w:del w:id="115" w:author="作者" w:date="2018-03-02T23:38:00Z">
        <w:r>
          <w:rPr>
            <w:sz w:val="21"/>
            <w:szCs w:val="21"/>
            <w:highlight w:val="white"/>
          </w:rPr>
          <w:delText xml:space="preserve">Damage function = 30 </w:delText>
        </w:r>
      </w:del>
    </w:p>
    <w:p w14:paraId="1F2FD314" w14:textId="77777777" w:rsidR="00233AED" w:rsidRDefault="00E17549">
      <w:pPr>
        <w:spacing w:after="240"/>
        <w:rPr>
          <w:del w:id="116" w:author="作者" w:date="2018-03-02T23:38:00Z"/>
          <w:sz w:val="21"/>
          <w:szCs w:val="21"/>
          <w:highlight w:val="white"/>
        </w:rPr>
      </w:pPr>
      <w:del w:id="117" w:author="作者" w:date="2018-03-02T23:38:00Z">
        <w:r>
          <w:rPr>
            <w:sz w:val="21"/>
            <w:szCs w:val="21"/>
            <w:highlight w:val="white"/>
          </w:rPr>
          <w:delText>Steel armor: +30 max HP (values may change on implementation)</w:delText>
        </w:r>
      </w:del>
    </w:p>
    <w:p w14:paraId="08C16057" w14:textId="77777777" w:rsidR="00233AED" w:rsidRDefault="00E17549">
      <w:pPr>
        <w:spacing w:after="240"/>
        <w:rPr>
          <w:del w:id="118" w:author="作者" w:date="2018-03-02T23:38:00Z"/>
          <w:sz w:val="21"/>
          <w:szCs w:val="21"/>
          <w:highlight w:val="white"/>
        </w:rPr>
      </w:pPr>
      <w:del w:id="119" w:author="作者" w:date="2018-03-02T23:38:00Z">
        <w:r>
          <w:rPr>
            <w:sz w:val="21"/>
            <w:szCs w:val="21"/>
            <w:highlight w:val="white"/>
          </w:rPr>
          <w:delText>Titanium armor: +60 max HP</w:delText>
        </w:r>
      </w:del>
    </w:p>
    <w:p w14:paraId="7D999450" w14:textId="77777777" w:rsidR="00233AED" w:rsidRDefault="00E17549">
      <w:pPr>
        <w:spacing w:after="240"/>
        <w:rPr>
          <w:del w:id="120" w:author="作者" w:date="2018-03-02T23:38:00Z"/>
          <w:sz w:val="21"/>
          <w:szCs w:val="21"/>
          <w:highlight w:val="white"/>
        </w:rPr>
      </w:pPr>
      <w:del w:id="121" w:author="作者" w:date="2018-03-02T23:38:00Z">
        <w:r>
          <w:rPr>
            <w:sz w:val="21"/>
            <w:szCs w:val="21"/>
            <w:highlight w:val="white"/>
          </w:rPr>
          <w:delText>Phase shift armor: +90 max HP</w:delText>
        </w:r>
      </w:del>
    </w:p>
    <w:p w14:paraId="07DBAF70" w14:textId="77777777" w:rsidR="00233AED" w:rsidRDefault="00E17549">
      <w:pPr>
        <w:spacing w:after="240"/>
        <w:rPr>
          <w:del w:id="122" w:author="作者" w:date="2018-03-02T23:38:00Z"/>
          <w:sz w:val="21"/>
          <w:szCs w:val="21"/>
          <w:highlight w:val="white"/>
        </w:rPr>
      </w:pPr>
      <w:del w:id="123" w:author="作者" w:date="2018-03-02T23:38:00Z">
        <w:r>
          <w:rPr>
            <w:sz w:val="21"/>
            <w:szCs w:val="21"/>
            <w:highlight w:val="white"/>
          </w:rPr>
          <w:delText>Energy field armor: +120 max HP</w:delText>
        </w:r>
      </w:del>
    </w:p>
    <w:p w14:paraId="11E5FE3C" w14:textId="77777777" w:rsidR="00233AED" w:rsidRDefault="00E17549">
      <w:pPr>
        <w:spacing w:after="240"/>
        <w:rPr>
          <w:del w:id="124" w:author="作者" w:date="2018-03-02T23:38:00Z"/>
          <w:sz w:val="21"/>
          <w:szCs w:val="21"/>
          <w:highlight w:val="white"/>
        </w:rPr>
      </w:pPr>
      <w:del w:id="125" w:author="作者" w:date="2018-03-02T23:38:00Z">
        <w:r>
          <w:rPr>
            <w:sz w:val="21"/>
            <w:szCs w:val="21"/>
            <w:highlight w:val="white"/>
          </w:rPr>
          <w:delText>Proto X armor: +150 max HP</w:delText>
        </w:r>
      </w:del>
    </w:p>
    <w:p w14:paraId="3F56ED28" w14:textId="77777777" w:rsidR="00233AED" w:rsidRDefault="00E17549">
      <w:pPr>
        <w:spacing w:after="240"/>
        <w:rPr>
          <w:del w:id="126" w:author="作者" w:date="2018-03-02T23:38:00Z"/>
          <w:sz w:val="21"/>
          <w:szCs w:val="21"/>
          <w:highlight w:val="white"/>
        </w:rPr>
      </w:pPr>
      <w:del w:id="127" w:author="作者" w:date="2018-03-02T23:38:00Z">
        <w:r>
          <w:rPr>
            <w:sz w:val="21"/>
            <w:szCs w:val="21"/>
            <w:highlight w:val="white"/>
          </w:rPr>
          <w:delText>Armor Piercing Rounds: +3 attack  (values may change on implementation)</w:delText>
        </w:r>
      </w:del>
    </w:p>
    <w:p w14:paraId="04D4FB91" w14:textId="77777777" w:rsidR="00233AED" w:rsidRDefault="00E17549">
      <w:pPr>
        <w:spacing w:after="240"/>
        <w:rPr>
          <w:del w:id="128" w:author="作者" w:date="2018-03-02T23:38:00Z"/>
          <w:sz w:val="21"/>
          <w:szCs w:val="21"/>
          <w:highlight w:val="white"/>
        </w:rPr>
      </w:pPr>
      <w:del w:id="129" w:author="作者" w:date="2018-03-02T23:38:00Z">
        <w:r>
          <w:rPr>
            <w:sz w:val="21"/>
            <w:szCs w:val="21"/>
            <w:highlight w:val="white"/>
          </w:rPr>
          <w:delText>Hi-Kinetic Delivery System: +6 attack</w:delText>
        </w:r>
      </w:del>
    </w:p>
    <w:p w14:paraId="79C38998" w14:textId="77777777" w:rsidR="00233AED" w:rsidRDefault="00E17549">
      <w:pPr>
        <w:spacing w:after="240"/>
        <w:rPr>
          <w:del w:id="130" w:author="作者" w:date="2018-03-02T23:38:00Z"/>
          <w:sz w:val="21"/>
          <w:szCs w:val="21"/>
          <w:highlight w:val="white"/>
        </w:rPr>
      </w:pPr>
      <w:del w:id="131" w:author="作者" w:date="2018-03-02T23:38:00Z">
        <w:r>
          <w:rPr>
            <w:sz w:val="21"/>
            <w:szCs w:val="21"/>
            <w:highlight w:val="white"/>
          </w:rPr>
          <w:delText>Magnetic Coating: +9 attack</w:delText>
        </w:r>
      </w:del>
    </w:p>
    <w:p w14:paraId="5D827498" w14:textId="77777777" w:rsidR="00233AED" w:rsidRDefault="00E17549">
      <w:pPr>
        <w:spacing w:after="240"/>
        <w:rPr>
          <w:del w:id="132" w:author="作者" w:date="2018-03-02T23:38:00Z"/>
          <w:sz w:val="21"/>
          <w:szCs w:val="21"/>
          <w:highlight w:val="white"/>
        </w:rPr>
      </w:pPr>
      <w:del w:id="133" w:author="作者" w:date="2018-03-02T23:38:00Z">
        <w:r>
          <w:rPr>
            <w:sz w:val="21"/>
            <w:szCs w:val="21"/>
            <w:highlight w:val="white"/>
          </w:rPr>
          <w:delText>Newtype Psycho-communication: +12 attack</w:delText>
        </w:r>
      </w:del>
    </w:p>
    <w:p w14:paraId="70BFC61B" w14:textId="77777777" w:rsidR="00233AED" w:rsidRDefault="00E17549">
      <w:pPr>
        <w:spacing w:after="240"/>
        <w:rPr>
          <w:del w:id="134" w:author="作者" w:date="2018-03-02T23:38:00Z"/>
          <w:sz w:val="21"/>
          <w:szCs w:val="21"/>
          <w:highlight w:val="white"/>
        </w:rPr>
      </w:pPr>
      <w:del w:id="135" w:author="作者" w:date="2018-03-02T23:38:00Z">
        <w:r>
          <w:rPr>
            <w:sz w:val="21"/>
            <w:szCs w:val="21"/>
            <w:highlight w:val="white"/>
          </w:rPr>
          <w:delText>Beam Weaponry: +15 attack</w:delText>
        </w:r>
      </w:del>
    </w:p>
    <w:p w14:paraId="081FE050" w14:textId="77777777" w:rsidR="00233AED" w:rsidRDefault="00E17549">
      <w:pPr>
        <w:spacing w:after="240"/>
        <w:rPr>
          <w:del w:id="136" w:author="作者" w:date="2018-03-02T23:38:00Z"/>
          <w:sz w:val="21"/>
          <w:szCs w:val="21"/>
          <w:highlight w:val="white"/>
        </w:rPr>
      </w:pPr>
      <w:del w:id="137" w:author="作者" w:date="2018-03-02T23:38:00Z">
        <w:r>
          <w:rPr>
            <w:sz w:val="21"/>
            <w:szCs w:val="21"/>
            <w:highlight w:val="white"/>
          </w:rPr>
          <w:delText>Damage = attack+baseDamageOfMove</w:delText>
        </w:r>
      </w:del>
    </w:p>
    <w:p w14:paraId="7686D67D" w14:textId="02CBAD4D" w:rsidR="00D1301A" w:rsidRDefault="00682A7E">
      <w:pPr>
        <w:spacing w:after="240"/>
        <w:rPr>
          <w:b/>
          <w:color w:val="00000A"/>
          <w:sz w:val="21"/>
          <w:szCs w:val="21"/>
          <w:highlight w:val="white"/>
          <w:lang w:val="en-CA"/>
        </w:rPr>
      </w:pPr>
      <w:ins w:id="138" w:author="作者" w:date="2018-03-02T23:38:00Z">
        <w:r>
          <w:rPr>
            <w:color w:val="00000A"/>
            <w:sz w:val="21"/>
            <w:szCs w:val="21"/>
            <w:highlight w:val="white"/>
            <w:lang w:val="en-CA"/>
          </w:rPr>
          <w:t xml:space="preserve">. </w:t>
        </w:r>
      </w:ins>
      <w:r>
        <w:rPr>
          <w:color w:val="00000A"/>
          <w:sz w:val="21"/>
          <w:szCs w:val="21"/>
          <w:highlight w:val="white"/>
          <w:lang w:val="en-CA"/>
        </w:rPr>
        <w:t>All item types are picked up by walking over the object with the player’s avatar. The stat upgrades will take effect immediately</w:t>
      </w:r>
      <w:r>
        <w:rPr>
          <w:color w:val="00000A"/>
          <w:sz w:val="21"/>
          <w:szCs w:val="21"/>
          <w:highlight w:val="white"/>
          <w:lang w:val="en-CA"/>
        </w:rPr>
        <w:t>, while the repair kit will be consumed when the player uses the item. The key to use the repair kit is “P”</w:t>
      </w:r>
    </w:p>
    <w:p w14:paraId="2DDF7BB6" w14:textId="77777777" w:rsidR="00D1301A" w:rsidRDefault="00682A7E">
      <w:pPr>
        <w:spacing w:after="240"/>
        <w:rPr>
          <w:ins w:id="139" w:author="作者" w:date="2018-03-02T23:38:00Z"/>
          <w:color w:val="00000A"/>
          <w:sz w:val="21"/>
          <w:szCs w:val="21"/>
          <w:highlight w:val="white"/>
          <w:lang w:val="en-CA"/>
        </w:rPr>
      </w:pPr>
      <w:ins w:id="140" w:author="作者" w:date="2018-03-02T23:38:00Z">
        <w:r>
          <w:rPr>
            <w:color w:val="00000A"/>
            <w:sz w:val="21"/>
            <w:szCs w:val="21"/>
            <w:highlight w:val="white"/>
            <w:lang w:val="en-CA"/>
          </w:rPr>
          <w:t>HP repair kit: recover health to full</w:t>
        </w:r>
      </w:ins>
    </w:p>
    <w:p w14:paraId="7199CA28" w14:textId="77777777" w:rsidR="00D1301A" w:rsidRDefault="00682A7E">
      <w:pPr>
        <w:spacing w:after="240"/>
        <w:rPr>
          <w:ins w:id="141" w:author="作者" w:date="2018-03-02T23:38:00Z"/>
          <w:color w:val="00000A"/>
          <w:sz w:val="21"/>
          <w:szCs w:val="21"/>
          <w:highlight w:val="white"/>
          <w:lang w:val="en-CA"/>
        </w:rPr>
      </w:pPr>
      <w:ins w:id="142" w:author="作者" w:date="2018-03-02T23:38:00Z">
        <w:r>
          <w:rPr>
            <w:color w:val="00000A"/>
            <w:sz w:val="21"/>
            <w:szCs w:val="21"/>
            <w:highlight w:val="white"/>
            <w:lang w:val="en-CA"/>
          </w:rPr>
          <w:t xml:space="preserve">Damage upgrade: increase 5 unit to the current damage </w:t>
        </w:r>
      </w:ins>
    </w:p>
    <w:p w14:paraId="33ED66F4" w14:textId="77777777" w:rsidR="00D1301A" w:rsidRDefault="00682A7E">
      <w:pPr>
        <w:spacing w:after="240"/>
        <w:rPr>
          <w:ins w:id="143" w:author="作者" w:date="2018-03-02T23:38:00Z"/>
          <w:color w:val="00000A"/>
          <w:sz w:val="21"/>
          <w:szCs w:val="21"/>
          <w:highlight w:val="white"/>
          <w:lang w:val="en-CA"/>
        </w:rPr>
      </w:pPr>
      <w:ins w:id="144" w:author="作者" w:date="2018-03-02T23:38:00Z">
        <w:r>
          <w:rPr>
            <w:color w:val="00000A"/>
            <w:sz w:val="21"/>
            <w:szCs w:val="21"/>
            <w:highlight w:val="white"/>
            <w:lang w:val="en-CA"/>
          </w:rPr>
          <w:t>Health upgrade: increase 5 unit to current maximum heal</w:t>
        </w:r>
        <w:r>
          <w:rPr>
            <w:color w:val="00000A"/>
            <w:sz w:val="21"/>
            <w:szCs w:val="21"/>
            <w:highlight w:val="white"/>
            <w:lang w:val="en-CA"/>
          </w:rPr>
          <w:t>th</w:t>
        </w:r>
      </w:ins>
    </w:p>
    <w:p w14:paraId="35937363" w14:textId="77777777" w:rsidR="00D1301A" w:rsidRDefault="00682A7E">
      <w:pPr>
        <w:spacing w:after="240"/>
        <w:rPr>
          <w:ins w:id="145" w:author="作者" w:date="2018-03-02T23:38:00Z"/>
          <w:color w:val="00000A"/>
          <w:sz w:val="21"/>
          <w:szCs w:val="21"/>
          <w:highlight w:val="white"/>
          <w:lang w:val="en-CA"/>
        </w:rPr>
      </w:pPr>
      <w:ins w:id="146" w:author="作者" w:date="2018-03-02T23:38:00Z">
        <w:r>
          <w:rPr>
            <w:color w:val="00000A"/>
            <w:sz w:val="21"/>
            <w:szCs w:val="21"/>
            <w:highlight w:val="white"/>
            <w:lang w:val="en-CA"/>
          </w:rPr>
          <w:t xml:space="preserve">Only One repair kit can be used at a time and would not allow the player to use HP repair kit when the character’s health is full. </w:t>
        </w:r>
      </w:ins>
    </w:p>
    <w:p w14:paraId="74BE6126" w14:textId="77777777" w:rsidR="00D1301A" w:rsidRDefault="00682A7E">
      <w:pPr>
        <w:spacing w:after="240"/>
        <w:ind w:left="525" w:hanging="525"/>
        <w:rPr>
          <w:ins w:id="147" w:author="作者" w:date="2018-03-02T23:38:00Z"/>
          <w:color w:val="00000A"/>
          <w:sz w:val="21"/>
          <w:szCs w:val="21"/>
          <w:lang w:val="en-CA"/>
        </w:rPr>
      </w:pPr>
      <w:ins w:id="148" w:author="作者" w:date="2018-03-02T23:38:00Z">
        <w:r>
          <w:rPr>
            <w:color w:val="00000A"/>
            <w:sz w:val="21"/>
            <w:szCs w:val="21"/>
            <w:highlight w:val="white"/>
            <w:lang w:val="en-CA"/>
          </w:rPr>
          <w:t>The following screenshot is the usable item: HP repair kit</w:t>
        </w:r>
      </w:ins>
    </w:p>
    <w:p w14:paraId="46A1D3E2" w14:textId="77777777" w:rsidR="00D1301A" w:rsidRDefault="00682A7E">
      <w:pPr>
        <w:spacing w:after="240"/>
        <w:ind w:left="550" w:hanging="550"/>
        <w:rPr>
          <w:ins w:id="149" w:author="作者" w:date="2018-03-02T23:38:00Z"/>
          <w:color w:val="00000A"/>
          <w:sz w:val="21"/>
          <w:szCs w:val="21"/>
          <w:highlight w:val="white"/>
          <w:lang w:val="en-CA"/>
        </w:rPr>
      </w:pPr>
      <w:ins w:id="150" w:author="作者" w:date="2018-03-02T23:38:00Z">
        <w:r>
          <w:rPr>
            <w:noProof/>
          </w:rPr>
          <w:drawing>
            <wp:inline distT="0" distB="0" distL="0" distR="0">
              <wp:extent cx="5353050" cy="2819400"/>
              <wp:effectExtent l="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pic:cNvPicPr>
                        <a:picLocks noChangeAspect="1" noChangeArrowheads="1"/>
                      </pic:cNvPicPr>
                    </pic:nvPicPr>
                    <pic:blipFill>
                      <a:blip r:embed="rId7"/>
                      <a:stretch>
                        <a:fillRect/>
                      </a:stretch>
                    </pic:blipFill>
                    <pic:spPr bwMode="auto">
                      <a:xfrm>
                        <a:off x="0" y="0"/>
                        <a:ext cx="5353050" cy="2819400"/>
                      </a:xfrm>
                      <a:prstGeom prst="rect">
                        <a:avLst/>
                      </a:prstGeom>
                    </pic:spPr>
                  </pic:pic>
                </a:graphicData>
              </a:graphic>
            </wp:inline>
          </w:drawing>
        </w:r>
      </w:ins>
    </w:p>
    <w:p w14:paraId="494A604A" w14:textId="77777777" w:rsidR="00D1301A" w:rsidRDefault="00682A7E">
      <w:pPr>
        <w:pStyle w:val="2"/>
        <w:numPr>
          <w:ilvl w:val="0"/>
          <w:numId w:val="2"/>
        </w:numPr>
        <w:spacing w:after="240"/>
        <w:rPr>
          <w:color w:val="00000A"/>
          <w:lang w:val="en-CA"/>
        </w:rPr>
      </w:pPr>
      <w:bookmarkStart w:id="151" w:name="_76yga466wgv0"/>
      <w:bookmarkEnd w:id="151"/>
      <w:r>
        <w:rPr>
          <w:color w:val="00000A"/>
          <w:lang w:val="en-CA"/>
        </w:rPr>
        <w:t>Player’s Status</w:t>
      </w:r>
    </w:p>
    <w:p w14:paraId="49ED231F" w14:textId="77777777" w:rsidR="00233AED" w:rsidRDefault="00682A7E">
      <w:pPr>
        <w:spacing w:after="240"/>
        <w:rPr>
          <w:del w:id="152" w:author="作者" w:date="2018-03-02T23:38:00Z"/>
          <w:highlight w:val="white"/>
        </w:rPr>
      </w:pPr>
      <w:r>
        <w:rPr>
          <w:color w:val="00000A"/>
          <w:highlight w:val="white"/>
          <w:lang w:val="en-CA"/>
        </w:rPr>
        <w:t>There are</w:t>
      </w:r>
      <w:del w:id="153" w:author="作者" w:date="2018-03-02T23:38:00Z">
        <w:r w:rsidR="00E17549">
          <w:rPr>
            <w:highlight w:val="white"/>
          </w:rPr>
          <w:delText xml:space="preserve"> :</w:delText>
        </w:r>
      </w:del>
    </w:p>
    <w:p w14:paraId="455CD2E5" w14:textId="29692FBC" w:rsidR="00D1301A" w:rsidRDefault="00682A7E">
      <w:pPr>
        <w:spacing w:after="240"/>
        <w:rPr>
          <w:color w:val="00000A"/>
          <w:highlight w:val="white"/>
          <w:lang w:val="en-CA"/>
        </w:rPr>
      </w:pPr>
      <w:ins w:id="154" w:author="作者" w:date="2018-03-02T23:38:00Z">
        <w:r>
          <w:rPr>
            <w:color w:val="00000A"/>
            <w:highlight w:val="white"/>
            <w:lang w:val="en-CA"/>
          </w:rPr>
          <w:t xml:space="preserve">: </w:t>
        </w:r>
      </w:ins>
      <w:r>
        <w:rPr>
          <w:color w:val="00000A"/>
          <w:highlight w:val="white"/>
          <w:lang w:val="en-CA"/>
        </w:rPr>
        <w:t>HP, attack, defense, movement speed, jump force, Energy, Scraps (in</w:t>
      </w:r>
      <w:ins w:id="155" w:author="作者" w:date="2018-03-02T23:38:00Z">
        <w:r>
          <w:rPr>
            <w:color w:val="00000A"/>
            <w:highlight w:val="white"/>
            <w:lang w:val="en-CA"/>
          </w:rPr>
          <w:t>-</w:t>
        </w:r>
      </w:ins>
      <w:r>
        <w:rPr>
          <w:color w:val="00000A"/>
          <w:highlight w:val="white"/>
          <w:lang w:val="en-CA"/>
        </w:rPr>
        <w:t>game currency</w:t>
      </w:r>
      <w:del w:id="156" w:author="作者" w:date="2018-03-02T23:38:00Z">
        <w:r w:rsidR="00E17549">
          <w:rPr>
            <w:highlight w:val="white"/>
          </w:rPr>
          <w:delText>), #of</w:delText>
        </w:r>
      </w:del>
      <w:ins w:id="157" w:author="作者" w:date="2018-03-02T23:38:00Z">
        <w:r>
          <w:rPr>
            <w:color w:val="00000A"/>
            <w:highlight w:val="white"/>
            <w:lang w:val="en-CA"/>
          </w:rPr>
          <w:t>) and</w:t>
        </w:r>
      </w:ins>
      <w:r>
        <w:rPr>
          <w:color w:val="00000A"/>
          <w:highlight w:val="white"/>
          <w:lang w:val="en-CA"/>
        </w:rPr>
        <w:t xml:space="preserve"> repair kits </w:t>
      </w:r>
    </w:p>
    <w:p w14:paraId="15137722" w14:textId="77777777" w:rsidR="00D1301A" w:rsidRDefault="00682A7E">
      <w:pPr>
        <w:spacing w:after="240"/>
        <w:rPr>
          <w:color w:val="00000A"/>
          <w:highlight w:val="white"/>
          <w:lang w:val="en-CA"/>
        </w:rPr>
      </w:pPr>
      <w:r>
        <w:rPr>
          <w:color w:val="00000A"/>
          <w:highlight w:val="white"/>
          <w:lang w:val="en-CA"/>
        </w:rPr>
        <w:t xml:space="preserve">HP and Energy will be shown, there is a health bar located on top left corner, and there is </w:t>
      </w:r>
      <w:proofErr w:type="gramStart"/>
      <w:r>
        <w:rPr>
          <w:color w:val="00000A"/>
          <w:highlight w:val="white"/>
          <w:lang w:val="en-CA"/>
        </w:rPr>
        <w:t>a</w:t>
      </w:r>
      <w:proofErr w:type="gramEnd"/>
      <w:r>
        <w:rPr>
          <w:color w:val="00000A"/>
          <w:highlight w:val="white"/>
          <w:lang w:val="en-CA"/>
        </w:rPr>
        <w:t xml:space="preserve"> Energy bar, Energy bar is below HP meter. Scrap num</w:t>
      </w:r>
      <w:r>
        <w:rPr>
          <w:color w:val="00000A"/>
          <w:highlight w:val="white"/>
          <w:lang w:val="en-CA"/>
        </w:rPr>
        <w:t>ber below the energy bar and repair kits will be to the right of scrap number</w:t>
      </w:r>
    </w:p>
    <w:p w14:paraId="26CE01F5" w14:textId="77777777" w:rsidR="00D1301A" w:rsidRDefault="00682A7E">
      <w:pPr>
        <w:spacing w:after="240"/>
        <w:rPr>
          <w:color w:val="00000A"/>
          <w:highlight w:val="white"/>
          <w:lang w:val="en-CA"/>
        </w:rPr>
      </w:pPr>
      <w:r>
        <w:rPr>
          <w:color w:val="00000A"/>
          <w:highlight w:val="white"/>
          <w:lang w:val="en-CA"/>
        </w:rPr>
        <w:t>HP and boost will always be visible by being placed at top left corner.</w:t>
      </w:r>
    </w:p>
    <w:p w14:paraId="4359001C" w14:textId="77777777" w:rsidR="00233AED" w:rsidRDefault="00E17549">
      <w:pPr>
        <w:spacing w:after="240"/>
        <w:rPr>
          <w:del w:id="158" w:author="作者" w:date="2018-03-02T23:38:00Z"/>
          <w:highlight w:val="white"/>
        </w:rPr>
      </w:pPr>
      <w:del w:id="159" w:author="作者" w:date="2018-03-02T23:38:00Z">
        <w:r>
          <w:rPr>
            <w:noProof/>
            <w:highlight w:val="white"/>
          </w:rPr>
          <w:drawing>
            <wp:inline distT="114300" distB="114300" distL="114300" distR="114300" wp14:anchorId="0E96F8E0" wp14:editId="50D66D8F">
              <wp:extent cx="4933950" cy="1857375"/>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4933950" cy="1857375"/>
                      </a:xfrm>
                      <a:prstGeom prst="rect">
                        <a:avLst/>
                      </a:prstGeom>
                      <a:ln/>
                    </pic:spPr>
                  </pic:pic>
                </a:graphicData>
              </a:graphic>
            </wp:inline>
          </w:drawing>
        </w:r>
      </w:del>
    </w:p>
    <w:p w14:paraId="48661095" w14:textId="77777777" w:rsidR="00233AED" w:rsidRDefault="00E17549">
      <w:pPr>
        <w:spacing w:after="240"/>
        <w:rPr>
          <w:del w:id="160" w:author="作者" w:date="2018-03-02T23:38:00Z"/>
          <w:highlight w:val="white"/>
        </w:rPr>
      </w:pPr>
      <w:del w:id="161" w:author="作者" w:date="2018-03-02T23:38:00Z">
        <w:r>
          <w:rPr>
            <w:highlight w:val="white"/>
          </w:rPr>
          <w:delText>Player's Status without scrap or repair kits</w:delText>
        </w:r>
      </w:del>
    </w:p>
    <w:p w14:paraId="482DED18" w14:textId="77777777" w:rsidR="00D1301A" w:rsidRDefault="00682A7E">
      <w:pPr>
        <w:spacing w:after="240"/>
        <w:rPr>
          <w:ins w:id="162" w:author="作者" w:date="2018-03-02T23:38:00Z"/>
          <w:color w:val="00000A"/>
          <w:highlight w:val="white"/>
          <w:lang w:val="en-CA"/>
        </w:rPr>
      </w:pPr>
      <w:ins w:id="163" w:author="作者" w:date="2018-03-02T23:38:00Z">
        <w:r>
          <w:rPr>
            <w:color w:val="00000A"/>
            <w:highlight w:val="white"/>
            <w:lang w:val="en-CA"/>
          </w:rPr>
          <w:t>Here is a screenshot of player's status showing number of scraps and repair kits along the HP and Energy b</w:t>
        </w:r>
        <w:r>
          <w:rPr>
            <w:color w:val="00000A"/>
            <w:highlight w:val="white"/>
            <w:lang w:val="en-CA"/>
          </w:rPr>
          <w:t>ar.</w:t>
        </w:r>
        <w:r>
          <w:rPr>
            <w:color w:val="00000A"/>
          </w:rPr>
          <w:t xml:space="preserve"> </w:t>
        </w:r>
        <w:r>
          <w:rPr>
            <w:noProof/>
            <w:color w:val="00000A"/>
          </w:rPr>
          <w:drawing>
            <wp:inline distT="0" distB="0" distL="0" distR="0">
              <wp:extent cx="5887720" cy="2096770"/>
              <wp:effectExtent l="0" t="0" r="0"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7"/>
                      <pic:cNvPicPr>
                        <a:picLocks noChangeAspect="1" noChangeArrowheads="1"/>
                      </pic:cNvPicPr>
                    </pic:nvPicPr>
                    <pic:blipFill>
                      <a:blip r:embed="rId9"/>
                      <a:stretch>
                        <a:fillRect/>
                      </a:stretch>
                    </pic:blipFill>
                    <pic:spPr bwMode="auto">
                      <a:xfrm>
                        <a:off x="0" y="0"/>
                        <a:ext cx="5887720" cy="2096770"/>
                      </a:xfrm>
                      <a:prstGeom prst="rect">
                        <a:avLst/>
                      </a:prstGeom>
                    </pic:spPr>
                  </pic:pic>
                </a:graphicData>
              </a:graphic>
            </wp:inline>
          </w:drawing>
        </w:r>
      </w:ins>
    </w:p>
    <w:p w14:paraId="24ED8A70" w14:textId="77777777" w:rsidR="00D1301A" w:rsidRDefault="00682A7E">
      <w:pPr>
        <w:pStyle w:val="2"/>
        <w:numPr>
          <w:ilvl w:val="0"/>
          <w:numId w:val="2"/>
        </w:numPr>
        <w:spacing w:after="240"/>
        <w:rPr>
          <w:color w:val="00000A"/>
          <w:lang w:val="en-CA"/>
        </w:rPr>
      </w:pPr>
      <w:bookmarkStart w:id="164" w:name="_1jp7jrpl0anq"/>
      <w:bookmarkEnd w:id="164"/>
      <w:r>
        <w:rPr>
          <w:color w:val="00000A"/>
          <w:lang w:val="en-CA"/>
        </w:rPr>
        <w:t>Player gear status</w:t>
      </w:r>
    </w:p>
    <w:p w14:paraId="47E4A090" w14:textId="4D35EC07" w:rsidR="00D1301A" w:rsidRDefault="00E17549">
      <w:pPr>
        <w:spacing w:after="240"/>
        <w:rPr>
          <w:b/>
          <w:color w:val="00000A"/>
          <w:sz w:val="21"/>
          <w:szCs w:val="21"/>
          <w:highlight w:val="white"/>
          <w:lang w:val="en-CA"/>
        </w:rPr>
      </w:pPr>
      <w:del w:id="165" w:author="作者" w:date="2018-03-02T23:38:00Z">
        <w:r>
          <w:rPr>
            <w:highlight w:val="white"/>
          </w:rPr>
          <w:delText xml:space="preserve">Due to the lack of different gear assets, animations, sprites, and special attack effects, there is no plan for equipable gears for the game. </w:delText>
        </w:r>
      </w:del>
      <w:r w:rsidR="00682A7E">
        <w:rPr>
          <w:color w:val="00000A"/>
          <w:highlight w:val="white"/>
          <w:lang w:val="en-CA"/>
        </w:rPr>
        <w:t>To implement different weapons and equipment</w:t>
      </w:r>
      <w:ins w:id="166" w:author="作者" w:date="2018-03-02T23:38:00Z">
        <w:r w:rsidR="00682A7E">
          <w:rPr>
            <w:color w:val="00000A"/>
            <w:highlight w:val="white"/>
            <w:lang w:val="en-CA"/>
          </w:rPr>
          <w:t>, it</w:t>
        </w:r>
      </w:ins>
      <w:r w:rsidR="00682A7E">
        <w:rPr>
          <w:color w:val="00000A"/>
          <w:highlight w:val="white"/>
          <w:lang w:val="en-CA"/>
        </w:rPr>
        <w:t xml:space="preserve"> would require custom made sprites to accommodate the different attack animations and varied look to the player’s avatar. </w:t>
      </w:r>
      <w:ins w:id="167" w:author="作者" w:date="2018-03-02T23:38:00Z">
        <w:r w:rsidR="00682A7E">
          <w:rPr>
            <w:color w:val="00000A"/>
            <w:highlight w:val="white"/>
            <w:lang w:val="en-CA"/>
          </w:rPr>
          <w:t>Due to the lack of different gear assets, animations, sprites</w:t>
        </w:r>
        <w:r w:rsidR="00682A7E">
          <w:rPr>
            <w:color w:val="00000A"/>
            <w:highlight w:val="white"/>
            <w:lang w:val="en-CA"/>
          </w:rPr>
          <w:t xml:space="preserve">, and special attack effects. We decide not to have </w:t>
        </w:r>
        <w:proofErr w:type="spellStart"/>
        <w:r w:rsidR="00682A7E">
          <w:rPr>
            <w:color w:val="00000A"/>
            <w:highlight w:val="white"/>
            <w:lang w:val="en-CA"/>
          </w:rPr>
          <w:t>equipable</w:t>
        </w:r>
        <w:proofErr w:type="spellEnd"/>
        <w:r w:rsidR="00682A7E">
          <w:rPr>
            <w:color w:val="00000A"/>
            <w:highlight w:val="white"/>
            <w:lang w:val="en-CA"/>
          </w:rPr>
          <w:t xml:space="preserve"> gears for the game at the current stage of our game, but instead focusing more on to the level design and combat system.</w:t>
        </w:r>
      </w:ins>
    </w:p>
    <w:p w14:paraId="28F07ECB" w14:textId="77777777" w:rsidR="00D1301A" w:rsidRDefault="00682A7E">
      <w:pPr>
        <w:pStyle w:val="2"/>
        <w:numPr>
          <w:ilvl w:val="0"/>
          <w:numId w:val="2"/>
        </w:numPr>
        <w:spacing w:after="240"/>
        <w:rPr>
          <w:color w:val="00000A"/>
          <w:lang w:val="en-CA"/>
        </w:rPr>
      </w:pPr>
      <w:bookmarkStart w:id="168" w:name="_uwkkgrnzt4j9"/>
      <w:bookmarkEnd w:id="168"/>
      <w:r>
        <w:rPr>
          <w:color w:val="00000A"/>
          <w:lang w:val="en-CA"/>
        </w:rPr>
        <w:t>Camera System</w:t>
      </w:r>
    </w:p>
    <w:p w14:paraId="2D3CFA5A" w14:textId="77777777" w:rsidR="00D1301A" w:rsidRDefault="00682A7E">
      <w:pPr>
        <w:rPr>
          <w:ins w:id="169" w:author="作者" w:date="2018-03-02T23:38:00Z"/>
          <w:color w:val="00000A"/>
          <w:lang w:val="en-CA"/>
        </w:rPr>
      </w:pPr>
      <w:ins w:id="170" w:author="作者" w:date="2018-03-02T23:38:00Z">
        <w:r>
          <w:rPr>
            <w:noProof/>
          </w:rPr>
          <w:drawing>
            <wp:inline distT="0" distB="0" distL="0" distR="0">
              <wp:extent cx="5486400" cy="3063875"/>
              <wp:effectExtent l="0" t="0" r="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8"/>
                      <pic:cNvPicPr>
                        <a:picLocks noChangeAspect="1" noChangeArrowheads="1"/>
                      </pic:cNvPicPr>
                    </pic:nvPicPr>
                    <pic:blipFill>
                      <a:blip r:embed="rId10"/>
                      <a:stretch>
                        <a:fillRect/>
                      </a:stretch>
                    </pic:blipFill>
                    <pic:spPr bwMode="auto">
                      <a:xfrm>
                        <a:off x="0" y="0"/>
                        <a:ext cx="5486400" cy="3063875"/>
                      </a:xfrm>
                      <a:prstGeom prst="rect">
                        <a:avLst/>
                      </a:prstGeom>
                    </pic:spPr>
                  </pic:pic>
                </a:graphicData>
              </a:graphic>
            </wp:inline>
          </w:drawing>
        </w:r>
      </w:ins>
    </w:p>
    <w:p w14:paraId="175D28E9" w14:textId="485A42E0" w:rsidR="00D1301A" w:rsidRDefault="00682A7E">
      <w:pPr>
        <w:spacing w:after="240"/>
        <w:rPr>
          <w:b/>
          <w:color w:val="00000A"/>
          <w:sz w:val="21"/>
          <w:szCs w:val="21"/>
          <w:highlight w:val="white"/>
          <w:lang w:val="en-CA"/>
        </w:rPr>
      </w:pPr>
      <w:ins w:id="171" w:author="作者" w:date="2018-03-02T23:38:00Z">
        <w:r>
          <w:rPr>
            <w:color w:val="00000A"/>
            <w:sz w:val="21"/>
            <w:szCs w:val="21"/>
            <w:highlight w:val="white"/>
            <w:lang w:val="en-CA"/>
          </w:rPr>
          <w:t>There would be one main camera view which is fixed player</w:t>
        </w:r>
        <w:r>
          <w:rPr>
            <w:color w:val="00000A"/>
            <w:sz w:val="21"/>
            <w:szCs w:val="21"/>
            <w:highlight w:val="white"/>
            <w:lang w:val="en-CA"/>
          </w:rPr>
          <w:t xml:space="preserve">-oriented third person view, and one mini map view on the top-left corner under the status. </w:t>
        </w:r>
      </w:ins>
      <w:r>
        <w:rPr>
          <w:color w:val="00000A"/>
          <w:sz w:val="21"/>
          <w:szCs w:val="21"/>
          <w:highlight w:val="white"/>
          <w:lang w:val="en-CA"/>
        </w:rPr>
        <w:t>The camera system follows the player at a given offset. This is implemented by constantly updating the camera’s position by getting the transform position of the pl</w:t>
      </w:r>
      <w:r>
        <w:rPr>
          <w:color w:val="00000A"/>
          <w:sz w:val="21"/>
          <w:szCs w:val="21"/>
          <w:highlight w:val="white"/>
          <w:lang w:val="en-CA"/>
        </w:rPr>
        <w:t>ayer’s character and adding it to it by an offset of -10</w:t>
      </w:r>
      <w:del w:id="172" w:author="作者" w:date="2018-03-02T23:38:00Z">
        <w:r w:rsidR="00E17549">
          <w:rPr>
            <w:sz w:val="21"/>
            <w:szCs w:val="21"/>
            <w:highlight w:val="white"/>
          </w:rPr>
          <w:delText>,</w:delText>
        </w:r>
      </w:del>
      <w:ins w:id="173" w:author="作者" w:date="2018-03-02T23:38:00Z">
        <w:r>
          <w:rPr>
            <w:color w:val="00000A"/>
            <w:sz w:val="21"/>
            <w:szCs w:val="21"/>
            <w:highlight w:val="white"/>
            <w:lang w:val="en-CA"/>
          </w:rPr>
          <w:t xml:space="preserve"> in the x-axis.</w:t>
        </w:r>
      </w:ins>
      <w:r>
        <w:rPr>
          <w:color w:val="00000A"/>
          <w:sz w:val="21"/>
          <w:szCs w:val="21"/>
          <w:highlight w:val="white"/>
          <w:lang w:val="en-CA"/>
        </w:rPr>
        <w:t xml:space="preserve"> This offset is added in so that the player and background objects are not on the same plane preventing them from being seen. </w:t>
      </w:r>
      <w:ins w:id="174" w:author="作者" w:date="2018-03-02T23:38:00Z">
        <w:r>
          <w:rPr>
            <w:color w:val="00000A"/>
            <w:sz w:val="21"/>
            <w:szCs w:val="21"/>
            <w:highlight w:val="white"/>
            <w:lang w:val="en-CA"/>
          </w:rPr>
          <w:t xml:space="preserve">We decide to have </w:t>
        </w:r>
      </w:ins>
      <w:r>
        <w:rPr>
          <w:color w:val="00000A"/>
          <w:sz w:val="21"/>
          <w:szCs w:val="21"/>
          <w:highlight w:val="white"/>
          <w:lang w:val="en-CA"/>
        </w:rPr>
        <w:t xml:space="preserve">the camera </w:t>
      </w:r>
      <w:del w:id="175" w:author="作者" w:date="2018-03-02T23:38:00Z">
        <w:r w:rsidR="00E17549">
          <w:rPr>
            <w:sz w:val="21"/>
            <w:szCs w:val="21"/>
            <w:highlight w:val="white"/>
          </w:rPr>
          <w:delText>is</w:delText>
        </w:r>
      </w:del>
      <w:ins w:id="176" w:author="作者" w:date="2018-03-02T23:38:00Z">
        <w:r>
          <w:rPr>
            <w:color w:val="00000A"/>
            <w:sz w:val="21"/>
            <w:szCs w:val="21"/>
            <w:highlight w:val="white"/>
            <w:lang w:val="en-CA"/>
          </w:rPr>
          <w:t>view</w:t>
        </w:r>
      </w:ins>
      <w:r>
        <w:rPr>
          <w:color w:val="00000A"/>
          <w:sz w:val="21"/>
          <w:szCs w:val="21"/>
          <w:highlight w:val="white"/>
          <w:lang w:val="en-CA"/>
        </w:rPr>
        <w:t xml:space="preserve"> orthogonal </w:t>
      </w:r>
      <w:del w:id="177" w:author="作者" w:date="2018-03-02T23:38:00Z">
        <w:r w:rsidR="00E17549">
          <w:rPr>
            <w:sz w:val="21"/>
            <w:szCs w:val="21"/>
            <w:highlight w:val="white"/>
          </w:rPr>
          <w:delText>because</w:delText>
        </w:r>
      </w:del>
      <w:ins w:id="178" w:author="作者" w:date="2018-03-02T23:38:00Z">
        <w:r>
          <w:rPr>
            <w:color w:val="00000A"/>
            <w:sz w:val="21"/>
            <w:szCs w:val="21"/>
            <w:highlight w:val="white"/>
            <w:lang w:val="en-CA"/>
          </w:rPr>
          <w:t>since</w:t>
        </w:r>
      </w:ins>
      <w:r>
        <w:rPr>
          <w:color w:val="00000A"/>
          <w:sz w:val="21"/>
          <w:szCs w:val="21"/>
          <w:highlight w:val="white"/>
          <w:lang w:val="en-CA"/>
        </w:rPr>
        <w:t xml:space="preserve"> it is a </w:t>
      </w:r>
      <w:r>
        <w:rPr>
          <w:color w:val="00000A"/>
          <w:sz w:val="21"/>
          <w:szCs w:val="21"/>
          <w:highlight w:val="white"/>
          <w:lang w:val="en-CA"/>
        </w:rPr>
        <w:t>2D game</w:t>
      </w:r>
      <w:del w:id="179" w:author="作者" w:date="2018-03-02T23:38:00Z">
        <w:r w:rsidR="00E17549">
          <w:rPr>
            <w:sz w:val="21"/>
            <w:szCs w:val="21"/>
            <w:highlight w:val="white"/>
          </w:rPr>
          <w:delText>,</w:delText>
        </w:r>
      </w:del>
      <w:ins w:id="180" w:author="作者" w:date="2018-03-02T23:38:00Z">
        <w:r>
          <w:rPr>
            <w:color w:val="00000A"/>
            <w:sz w:val="21"/>
            <w:szCs w:val="21"/>
            <w:highlight w:val="white"/>
            <w:lang w:val="en-CA"/>
          </w:rPr>
          <w:t>;</w:t>
        </w:r>
      </w:ins>
      <w:r>
        <w:rPr>
          <w:color w:val="00000A"/>
          <w:sz w:val="21"/>
          <w:szCs w:val="21"/>
          <w:highlight w:val="white"/>
          <w:lang w:val="en-CA"/>
        </w:rPr>
        <w:t xml:space="preserve"> there is no need for an additional sense of perspective. All our graphics are flat and by making it perspective it would allow users to tell that the objects are paper like in perspective. It would also make things more confusing for us to work wi</w:t>
      </w:r>
      <w:r>
        <w:rPr>
          <w:color w:val="00000A"/>
          <w:sz w:val="21"/>
          <w:szCs w:val="21"/>
          <w:highlight w:val="white"/>
          <w:lang w:val="en-CA"/>
        </w:rPr>
        <w:t xml:space="preserve">th as objects maybe correctly placed in their respective x and y coordinates but in </w:t>
      </w:r>
      <w:ins w:id="181" w:author="作者" w:date="2018-03-02T23:38:00Z">
        <w:r>
          <w:rPr>
            <w:color w:val="00000A"/>
            <w:sz w:val="21"/>
            <w:szCs w:val="21"/>
            <w:highlight w:val="white"/>
            <w:lang w:val="en-CA"/>
          </w:rPr>
          <w:t xml:space="preserve">the </w:t>
        </w:r>
      </w:ins>
      <w:r>
        <w:rPr>
          <w:color w:val="00000A"/>
          <w:sz w:val="21"/>
          <w:szCs w:val="21"/>
          <w:highlight w:val="white"/>
          <w:lang w:val="en-CA"/>
        </w:rPr>
        <w:t>game appear differently due to the z</w:t>
      </w:r>
      <w:ins w:id="182" w:author="作者" w:date="2018-03-02T23:38:00Z">
        <w:r>
          <w:rPr>
            <w:color w:val="00000A"/>
            <w:sz w:val="21"/>
            <w:szCs w:val="21"/>
            <w:highlight w:val="white"/>
            <w:lang w:val="en-CA"/>
          </w:rPr>
          <w:t>-</w:t>
        </w:r>
      </w:ins>
      <w:r>
        <w:rPr>
          <w:color w:val="00000A"/>
          <w:sz w:val="21"/>
          <w:szCs w:val="21"/>
          <w:highlight w:val="white"/>
          <w:lang w:val="en-CA"/>
        </w:rPr>
        <w:t xml:space="preserve">axis.  </w:t>
      </w:r>
      <w:del w:id="183" w:author="作者" w:date="2018-03-02T23:38:00Z">
        <w:r w:rsidR="00E17549">
          <w:rPr>
            <w:sz w:val="21"/>
            <w:szCs w:val="21"/>
            <w:highlight w:val="white"/>
          </w:rPr>
          <w:delText>Yes there are plans to have multiple</w:delText>
        </w:r>
      </w:del>
      <w:ins w:id="184" w:author="作者" w:date="2018-03-02T23:38:00Z">
        <w:r>
          <w:rPr>
            <w:color w:val="00000A"/>
            <w:sz w:val="21"/>
            <w:szCs w:val="21"/>
            <w:highlight w:val="white"/>
            <w:lang w:val="en-CA"/>
          </w:rPr>
          <w:t xml:space="preserve">There is </w:t>
        </w:r>
        <w:proofErr w:type="gramStart"/>
        <w:r>
          <w:rPr>
            <w:color w:val="00000A"/>
            <w:sz w:val="21"/>
            <w:szCs w:val="21"/>
            <w:highlight w:val="white"/>
            <w:lang w:val="en-CA"/>
          </w:rPr>
          <w:t>a mini map</w:t>
        </w:r>
      </w:ins>
      <w:r>
        <w:rPr>
          <w:color w:val="00000A"/>
          <w:sz w:val="21"/>
          <w:szCs w:val="21"/>
          <w:highlight w:val="white"/>
          <w:lang w:val="en-CA"/>
        </w:rPr>
        <w:t xml:space="preserve"> cameras</w:t>
      </w:r>
      <w:proofErr w:type="gramEnd"/>
      <w:r>
        <w:rPr>
          <w:color w:val="00000A"/>
          <w:sz w:val="21"/>
          <w:szCs w:val="21"/>
          <w:highlight w:val="white"/>
          <w:lang w:val="en-CA"/>
        </w:rPr>
        <w:t>, asides from the main camera that follows the player</w:t>
      </w:r>
      <w:del w:id="185" w:author="作者" w:date="2018-03-02T23:38:00Z">
        <w:r w:rsidR="00E17549">
          <w:rPr>
            <w:sz w:val="21"/>
            <w:szCs w:val="21"/>
            <w:highlight w:val="white"/>
          </w:rPr>
          <w:delText xml:space="preserve">, there shall be one </w:delText>
        </w:r>
      </w:del>
      <w:ins w:id="186" w:author="作者" w:date="2018-03-02T23:38:00Z">
        <w:r>
          <w:rPr>
            <w:color w:val="00000A"/>
            <w:sz w:val="21"/>
            <w:szCs w:val="21"/>
            <w:highlight w:val="white"/>
            <w:lang w:val="en-CA"/>
          </w:rPr>
          <w:t xml:space="preserve">. We decide the mini map camera to have a </w:t>
        </w:r>
      </w:ins>
      <w:r>
        <w:rPr>
          <w:color w:val="00000A"/>
          <w:sz w:val="21"/>
          <w:szCs w:val="21"/>
          <w:highlight w:val="white"/>
          <w:lang w:val="en-CA"/>
        </w:rPr>
        <w:t>sm</w:t>
      </w:r>
      <w:r>
        <w:rPr>
          <w:color w:val="00000A"/>
          <w:sz w:val="21"/>
          <w:szCs w:val="21"/>
          <w:highlight w:val="white"/>
          <w:lang w:val="en-CA"/>
        </w:rPr>
        <w:t xml:space="preserve">aller camera </w:t>
      </w:r>
      <w:del w:id="187" w:author="作者" w:date="2018-03-02T23:38:00Z">
        <w:r w:rsidR="00E17549">
          <w:rPr>
            <w:sz w:val="21"/>
            <w:szCs w:val="21"/>
            <w:highlight w:val="white"/>
          </w:rPr>
          <w:delText xml:space="preserve">that will be  part of the HUD display that act as a minimap.  It will be a small square on the screen that </w:delText>
        </w:r>
      </w:del>
      <w:r>
        <w:rPr>
          <w:color w:val="00000A"/>
          <w:sz w:val="21"/>
          <w:szCs w:val="21"/>
          <w:highlight w:val="white"/>
          <w:lang w:val="en-CA"/>
        </w:rPr>
        <w:t>shows a more zoomed out view of the playing field. The player controls the main camera by controlling the player, when the player moves the camera will follow, the camera will always be centered on the player. Refer to camera Script to check f</w:t>
      </w:r>
      <w:r>
        <w:rPr>
          <w:color w:val="00000A"/>
          <w:sz w:val="21"/>
          <w:szCs w:val="21"/>
          <w:highlight w:val="white"/>
          <w:lang w:val="en-CA"/>
        </w:rPr>
        <w:t>or full implementation</w:t>
      </w:r>
      <w:ins w:id="188" w:author="作者" w:date="2018-03-02T23:38:00Z">
        <w:r>
          <w:rPr>
            <w:color w:val="00000A"/>
            <w:sz w:val="21"/>
            <w:szCs w:val="21"/>
            <w:highlight w:val="white"/>
            <w:lang w:val="en-CA"/>
          </w:rPr>
          <w:t>.</w:t>
        </w:r>
      </w:ins>
    </w:p>
    <w:p w14:paraId="6BF740CB" w14:textId="77777777" w:rsidR="00D1301A" w:rsidRDefault="00682A7E">
      <w:pPr>
        <w:pStyle w:val="2"/>
        <w:numPr>
          <w:ilvl w:val="0"/>
          <w:numId w:val="2"/>
        </w:numPr>
        <w:spacing w:after="240"/>
        <w:rPr>
          <w:color w:val="00000A"/>
          <w:lang w:val="en-CA"/>
        </w:rPr>
      </w:pPr>
      <w:bookmarkStart w:id="189" w:name="_vycsw31nib4i"/>
      <w:bookmarkEnd w:id="189"/>
      <w:r>
        <w:rPr>
          <w:color w:val="00000A"/>
          <w:lang w:val="en-CA"/>
        </w:rPr>
        <w:t>Player Interactions</w:t>
      </w:r>
    </w:p>
    <w:p w14:paraId="077D96E6" w14:textId="54C49EE3" w:rsidR="00D1301A" w:rsidRDefault="00682A7E">
      <w:pPr>
        <w:spacing w:after="240"/>
        <w:rPr>
          <w:color w:val="00000A"/>
          <w:sz w:val="21"/>
          <w:szCs w:val="21"/>
          <w:highlight w:val="white"/>
          <w:lang w:val="en-CA"/>
        </w:rPr>
      </w:pPr>
      <w:ins w:id="190" w:author="作者" w:date="2018-03-02T23:38:00Z">
        <w:r>
          <w:rPr>
            <w:color w:val="00000A"/>
            <w:sz w:val="21"/>
            <w:szCs w:val="21"/>
            <w:highlight w:val="white"/>
            <w:lang w:val="en-CA"/>
          </w:rPr>
          <w:t xml:space="preserve">This is a classic single-player game, so </w:t>
        </w:r>
      </w:ins>
      <w:r>
        <w:rPr>
          <w:color w:val="00000A"/>
          <w:sz w:val="21"/>
          <w:szCs w:val="21"/>
          <w:highlight w:val="white"/>
          <w:lang w:val="en-CA"/>
        </w:rPr>
        <w:t>there are no other players in this game</w:t>
      </w:r>
      <w:del w:id="191" w:author="作者" w:date="2018-03-02T23:38:00Z">
        <w:r w:rsidR="00E17549">
          <w:rPr>
            <w:sz w:val="21"/>
            <w:szCs w:val="21"/>
            <w:highlight w:val="white"/>
          </w:rPr>
          <w:delText>,</w:delText>
        </w:r>
      </w:del>
      <w:ins w:id="192" w:author="作者" w:date="2018-03-02T23:38:00Z">
        <w:r>
          <w:rPr>
            <w:color w:val="00000A"/>
            <w:sz w:val="21"/>
            <w:szCs w:val="21"/>
            <w:highlight w:val="white"/>
            <w:lang w:val="en-CA"/>
          </w:rPr>
          <w:t>.</w:t>
        </w:r>
      </w:ins>
      <w:r>
        <w:rPr>
          <w:color w:val="00000A"/>
          <w:sz w:val="21"/>
          <w:szCs w:val="21"/>
          <w:highlight w:val="white"/>
          <w:lang w:val="en-CA"/>
        </w:rPr>
        <w:t xml:space="preserve"> </w:t>
      </w:r>
      <w:proofErr w:type="gramStart"/>
      <w:r>
        <w:rPr>
          <w:color w:val="00000A"/>
          <w:sz w:val="21"/>
          <w:szCs w:val="21"/>
          <w:highlight w:val="white"/>
          <w:lang w:val="en-CA"/>
        </w:rPr>
        <w:t>Therefore</w:t>
      </w:r>
      <w:proofErr w:type="gramEnd"/>
      <w:r>
        <w:rPr>
          <w:color w:val="00000A"/>
          <w:sz w:val="21"/>
          <w:szCs w:val="21"/>
          <w:highlight w:val="white"/>
          <w:lang w:val="en-CA"/>
        </w:rPr>
        <w:t xml:space="preserve"> no such interactions </w:t>
      </w:r>
      <w:ins w:id="193" w:author="作者" w:date="2018-03-02T23:38:00Z">
        <w:r>
          <w:rPr>
            <w:color w:val="00000A"/>
            <w:sz w:val="21"/>
            <w:szCs w:val="21"/>
            <w:highlight w:val="white"/>
            <w:lang w:val="en-CA"/>
          </w:rPr>
          <w:t xml:space="preserve">with other player </w:t>
        </w:r>
      </w:ins>
      <w:r>
        <w:rPr>
          <w:color w:val="00000A"/>
          <w:sz w:val="21"/>
          <w:szCs w:val="21"/>
          <w:highlight w:val="white"/>
          <w:lang w:val="en-CA"/>
        </w:rPr>
        <w:t xml:space="preserve">exist. The player can interact with enemies by performing and receiving attacks. </w:t>
      </w:r>
      <w:r>
        <w:rPr>
          <w:color w:val="00000A"/>
          <w:sz w:val="21"/>
          <w:szCs w:val="21"/>
          <w:highlight w:val="white"/>
          <w:lang w:val="en-CA"/>
        </w:rPr>
        <w:t xml:space="preserve">This interaction will result in the loss of </w:t>
      </w:r>
      <w:del w:id="194" w:author="作者" w:date="2018-03-02T23:38:00Z">
        <w:r w:rsidR="00E17549">
          <w:rPr>
            <w:sz w:val="21"/>
            <w:szCs w:val="21"/>
            <w:highlight w:val="white"/>
          </w:rPr>
          <w:delText>hp</w:delText>
        </w:r>
      </w:del>
      <w:ins w:id="195" w:author="作者" w:date="2018-03-02T23:38:00Z">
        <w:r>
          <w:rPr>
            <w:color w:val="00000A"/>
            <w:sz w:val="21"/>
            <w:szCs w:val="21"/>
            <w:highlight w:val="white"/>
            <w:lang w:val="en-CA"/>
          </w:rPr>
          <w:t>health</w:t>
        </w:r>
      </w:ins>
      <w:r>
        <w:rPr>
          <w:color w:val="00000A"/>
          <w:sz w:val="21"/>
          <w:szCs w:val="21"/>
          <w:highlight w:val="white"/>
          <w:lang w:val="en-CA"/>
        </w:rPr>
        <w:t xml:space="preserve"> depending on who receives the attack. When the player performs an attack, a collision box will be created for a short amount of time. The size and distance of the collision box will be the same as how far </w:t>
      </w:r>
      <w:r>
        <w:rPr>
          <w:color w:val="00000A"/>
          <w:sz w:val="21"/>
          <w:szCs w:val="21"/>
          <w:highlight w:val="white"/>
          <w:lang w:val="en-CA"/>
        </w:rPr>
        <w:t>and wide the attack sprite appears. If this box collides with the enemy collider, the enemy will receive damage</w:t>
      </w:r>
      <w:del w:id="196" w:author="作者" w:date="2018-03-02T23:38:00Z">
        <w:r w:rsidR="00E17549">
          <w:rPr>
            <w:sz w:val="21"/>
            <w:szCs w:val="21"/>
            <w:highlight w:val="white"/>
          </w:rPr>
          <w:delText>. Vise</w:delText>
        </w:r>
      </w:del>
      <w:ins w:id="197" w:author="作者" w:date="2018-03-02T23:38:00Z">
        <w:r>
          <w:rPr>
            <w:color w:val="00000A"/>
            <w:sz w:val="21"/>
            <w:szCs w:val="21"/>
            <w:highlight w:val="white"/>
            <w:lang w:val="en-CA"/>
          </w:rPr>
          <w:t xml:space="preserve"> and vice</w:t>
        </w:r>
      </w:ins>
      <w:r>
        <w:rPr>
          <w:color w:val="00000A"/>
          <w:sz w:val="21"/>
          <w:szCs w:val="21"/>
          <w:highlight w:val="white"/>
          <w:lang w:val="en-CA"/>
        </w:rPr>
        <w:t xml:space="preserve"> versa for player receiving damage from the enemy. </w:t>
      </w:r>
    </w:p>
    <w:p w14:paraId="78129F70" w14:textId="1610438F" w:rsidR="00D1301A" w:rsidRDefault="00E17549">
      <w:pPr>
        <w:spacing w:after="240"/>
        <w:rPr>
          <w:color w:val="00000A"/>
        </w:rPr>
      </w:pPr>
      <w:del w:id="198" w:author="作者" w:date="2018-03-02T23:38:00Z">
        <w:r>
          <w:rPr>
            <w:sz w:val="21"/>
            <w:szCs w:val="21"/>
            <w:highlight w:val="white"/>
          </w:rPr>
          <w:delText xml:space="preserve">So far </w:delText>
        </w:r>
      </w:del>
      <w:r w:rsidR="00682A7E">
        <w:rPr>
          <w:color w:val="00000A"/>
          <w:sz w:val="21"/>
          <w:szCs w:val="21"/>
          <w:highlight w:val="white"/>
          <w:lang w:val="en-CA"/>
        </w:rPr>
        <w:t>NPCs exist within cutscene and within Shop objects. If player’s collider collides wi</w:t>
      </w:r>
      <w:r w:rsidR="00682A7E">
        <w:rPr>
          <w:color w:val="00000A"/>
          <w:sz w:val="21"/>
          <w:szCs w:val="21"/>
          <w:highlight w:val="white"/>
          <w:lang w:val="en-CA"/>
        </w:rPr>
        <w:t xml:space="preserve">th the shop’s collider and presses </w:t>
      </w:r>
      <w:ins w:id="199" w:author="作者" w:date="2018-03-02T23:38:00Z">
        <w:r w:rsidR="00682A7E">
          <w:rPr>
            <w:color w:val="00000A"/>
            <w:sz w:val="21"/>
            <w:szCs w:val="21"/>
            <w:highlight w:val="white"/>
            <w:lang w:val="en-CA"/>
          </w:rPr>
          <w:t xml:space="preserve">the </w:t>
        </w:r>
      </w:ins>
      <w:r w:rsidR="00682A7E">
        <w:rPr>
          <w:color w:val="00000A"/>
          <w:sz w:val="21"/>
          <w:szCs w:val="21"/>
          <w:highlight w:val="white"/>
          <w:lang w:val="en-CA"/>
        </w:rPr>
        <w:t>basic attack button, this will introduce the shop interaction. Items available at the shop will appear in mid</w:t>
      </w:r>
      <w:ins w:id="200" w:author="作者" w:date="2018-03-02T23:38:00Z">
        <w:r w:rsidR="00682A7E">
          <w:rPr>
            <w:color w:val="00000A"/>
            <w:sz w:val="21"/>
            <w:szCs w:val="21"/>
            <w:highlight w:val="white"/>
            <w:lang w:val="en-CA"/>
          </w:rPr>
          <w:t>-</w:t>
        </w:r>
      </w:ins>
      <w:r w:rsidR="00682A7E">
        <w:rPr>
          <w:color w:val="00000A"/>
          <w:sz w:val="21"/>
          <w:szCs w:val="21"/>
          <w:highlight w:val="white"/>
          <w:lang w:val="en-CA"/>
        </w:rPr>
        <w:t>air, and the player can purchase the item by jumping onto the item with sufficient currency. If</w:t>
      </w:r>
      <w:ins w:id="201" w:author="作者" w:date="2018-03-02T23:38:00Z">
        <w:r w:rsidR="00682A7E">
          <w:rPr>
            <w:color w:val="00000A"/>
            <w:sz w:val="21"/>
            <w:szCs w:val="21"/>
            <w:highlight w:val="white"/>
            <w:lang w:val="en-CA"/>
          </w:rPr>
          <w:t xml:space="preserve"> the</w:t>
        </w:r>
      </w:ins>
      <w:r w:rsidR="00682A7E">
        <w:rPr>
          <w:color w:val="00000A"/>
          <w:sz w:val="21"/>
          <w:szCs w:val="21"/>
          <w:highlight w:val="white"/>
          <w:lang w:val="en-CA"/>
        </w:rPr>
        <w:t xml:space="preserve"> player </w:t>
      </w:r>
      <w:r w:rsidR="00682A7E">
        <w:rPr>
          <w:color w:val="00000A"/>
          <w:sz w:val="21"/>
          <w:szCs w:val="21"/>
          <w:highlight w:val="white"/>
          <w:lang w:val="en-CA"/>
        </w:rPr>
        <w:t xml:space="preserve">jumps to the item without enough scrap, the item will remain in </w:t>
      </w:r>
      <w:ins w:id="202" w:author="作者" w:date="2018-03-02T23:38:00Z">
        <w:r w:rsidR="00682A7E">
          <w:rPr>
            <w:color w:val="00000A"/>
            <w:sz w:val="21"/>
            <w:szCs w:val="21"/>
            <w:highlight w:val="white"/>
            <w:lang w:val="en-CA"/>
          </w:rPr>
          <w:t xml:space="preserve">the </w:t>
        </w:r>
      </w:ins>
      <w:r w:rsidR="00682A7E">
        <w:rPr>
          <w:color w:val="00000A"/>
          <w:sz w:val="21"/>
          <w:szCs w:val="21"/>
          <w:highlight w:val="white"/>
          <w:lang w:val="en-CA"/>
        </w:rPr>
        <w:t>air.</w:t>
      </w:r>
      <w:r w:rsidR="00682A7E">
        <w:rPr>
          <w:color w:val="00000A"/>
        </w:rPr>
        <w:t xml:space="preserve"> </w:t>
      </w:r>
    </w:p>
    <w:p w14:paraId="7D7B7A21" w14:textId="08FC774E" w:rsidR="00D1301A" w:rsidRDefault="00E17549">
      <w:pPr>
        <w:spacing w:after="240"/>
        <w:rPr>
          <w:ins w:id="203" w:author="作者" w:date="2018-03-02T23:38:00Z"/>
          <w:color w:val="00000A"/>
          <w:sz w:val="21"/>
          <w:szCs w:val="21"/>
          <w:highlight w:val="white"/>
          <w:lang w:val="en-CA"/>
        </w:rPr>
      </w:pPr>
      <w:del w:id="204" w:author="作者" w:date="2018-03-02T23:38:00Z">
        <w:r>
          <w:rPr>
            <w:sz w:val="21"/>
            <w:szCs w:val="21"/>
            <w:highlight w:val="white"/>
          </w:rPr>
          <w:delText>Player</w:delText>
        </w:r>
      </w:del>
      <w:ins w:id="205" w:author="作者" w:date="2018-03-02T23:38:00Z">
        <w:r w:rsidR="00682A7E">
          <w:rPr>
            <w:noProof/>
          </w:rPr>
          <w:drawing>
            <wp:inline distT="0" distB="0" distL="0" distR="0">
              <wp:extent cx="5486400" cy="5462905"/>
              <wp:effectExtent l="0" t="0" r="0" b="0"/>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0"/>
                      <pic:cNvPicPr>
                        <a:picLocks noChangeAspect="1" noChangeArrowheads="1"/>
                      </pic:cNvPicPr>
                    </pic:nvPicPr>
                    <pic:blipFill>
                      <a:blip r:embed="rId11"/>
                      <a:stretch>
                        <a:fillRect/>
                      </a:stretch>
                    </pic:blipFill>
                    <pic:spPr bwMode="auto">
                      <a:xfrm>
                        <a:off x="0" y="0"/>
                        <a:ext cx="5486400" cy="5462905"/>
                      </a:xfrm>
                      <a:prstGeom prst="rect">
                        <a:avLst/>
                      </a:prstGeom>
                    </pic:spPr>
                  </pic:pic>
                </a:graphicData>
              </a:graphic>
            </wp:inline>
          </w:drawing>
        </w:r>
      </w:ins>
    </w:p>
    <w:p w14:paraId="05093A4E" w14:textId="77777777" w:rsidR="00D1301A" w:rsidRDefault="00682A7E">
      <w:pPr>
        <w:spacing w:after="240"/>
        <w:rPr>
          <w:color w:val="00000A"/>
          <w:sz w:val="21"/>
          <w:szCs w:val="21"/>
          <w:highlight w:val="white"/>
          <w:lang w:val="en-CA"/>
        </w:rPr>
      </w:pPr>
      <w:ins w:id="206" w:author="作者" w:date="2018-03-02T23:38:00Z">
        <w:r>
          <w:rPr>
            <w:color w:val="00000A"/>
            <w:sz w:val="21"/>
            <w:szCs w:val="21"/>
            <w:highlight w:val="white"/>
            <w:lang w:val="en-CA"/>
          </w:rPr>
          <w:t>The player can</w:t>
        </w:r>
      </w:ins>
      <w:r>
        <w:rPr>
          <w:color w:val="00000A"/>
          <w:sz w:val="21"/>
          <w:szCs w:val="21"/>
          <w:highlight w:val="white"/>
          <w:lang w:val="en-CA"/>
        </w:rPr>
        <w:t xml:space="preserve"> </w:t>
      </w:r>
      <w:proofErr w:type="gramStart"/>
      <w:r>
        <w:rPr>
          <w:color w:val="00000A"/>
          <w:sz w:val="21"/>
          <w:szCs w:val="21"/>
          <w:highlight w:val="white"/>
          <w:lang w:val="en-CA"/>
        </w:rPr>
        <w:t>interacts</w:t>
      </w:r>
      <w:proofErr w:type="gramEnd"/>
      <w:r>
        <w:rPr>
          <w:color w:val="00000A"/>
          <w:sz w:val="21"/>
          <w:szCs w:val="21"/>
          <w:highlight w:val="white"/>
          <w:lang w:val="en-CA"/>
        </w:rPr>
        <w:t xml:space="preserve"> with items by walking over the objects to pick up the items. Player can consume repair kits by pressing the designated button to decrease the counter of re</w:t>
      </w:r>
      <w:r>
        <w:rPr>
          <w:color w:val="00000A"/>
          <w:sz w:val="21"/>
          <w:szCs w:val="21"/>
          <w:highlight w:val="white"/>
          <w:lang w:val="en-CA"/>
        </w:rPr>
        <w:t>pair kits carried by the player.</w:t>
      </w:r>
    </w:p>
    <w:p w14:paraId="4E0E6E9E" w14:textId="77777777" w:rsidR="00D1301A" w:rsidRDefault="00682A7E">
      <w:pPr>
        <w:spacing w:after="240"/>
        <w:rPr>
          <w:ins w:id="207" w:author="作者" w:date="2018-03-02T23:38:00Z"/>
          <w:b/>
          <w:color w:val="00000A"/>
          <w:sz w:val="21"/>
          <w:szCs w:val="21"/>
          <w:highlight w:val="white"/>
          <w:lang w:val="en-CA"/>
        </w:rPr>
      </w:pPr>
      <w:ins w:id="208" w:author="作者" w:date="2018-03-02T23:38:00Z">
        <w:r>
          <w:rPr>
            <w:noProof/>
          </w:rPr>
          <w:drawing>
            <wp:inline distT="0" distB="0" distL="0" distR="0">
              <wp:extent cx="5486400" cy="2092960"/>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2"/>
                      <a:stretch>
                        <a:fillRect/>
                      </a:stretch>
                    </pic:blipFill>
                    <pic:spPr bwMode="auto">
                      <a:xfrm>
                        <a:off x="0" y="0"/>
                        <a:ext cx="5486400" cy="2092960"/>
                      </a:xfrm>
                      <a:prstGeom prst="rect">
                        <a:avLst/>
                      </a:prstGeom>
                    </pic:spPr>
                  </pic:pic>
                </a:graphicData>
              </a:graphic>
            </wp:inline>
          </w:drawing>
        </w:r>
      </w:ins>
    </w:p>
    <w:p w14:paraId="1AB68AA7" w14:textId="77777777" w:rsidR="00D1301A" w:rsidRDefault="00682A7E">
      <w:pPr>
        <w:pStyle w:val="2"/>
        <w:numPr>
          <w:ilvl w:val="0"/>
          <w:numId w:val="2"/>
        </w:numPr>
        <w:spacing w:after="240"/>
        <w:rPr>
          <w:color w:val="00000A"/>
          <w:lang w:val="en-CA"/>
        </w:rPr>
      </w:pPr>
      <w:bookmarkStart w:id="209" w:name="_i1xpjdck09p2"/>
      <w:bookmarkEnd w:id="209"/>
      <w:r>
        <w:rPr>
          <w:color w:val="00000A"/>
          <w:lang w:val="en-CA"/>
        </w:rPr>
        <w:t>Combat System</w:t>
      </w:r>
    </w:p>
    <w:p w14:paraId="67F1E7AE" w14:textId="45648F80" w:rsidR="00D1301A" w:rsidRDefault="00682A7E">
      <w:pPr>
        <w:spacing w:after="240"/>
        <w:rPr>
          <w:color w:val="00000A"/>
          <w:sz w:val="21"/>
          <w:szCs w:val="21"/>
          <w:highlight w:val="white"/>
          <w:lang w:val="en-CA"/>
        </w:rPr>
      </w:pPr>
      <w:r>
        <w:rPr>
          <w:color w:val="00000A"/>
          <w:sz w:val="21"/>
          <w:szCs w:val="21"/>
          <w:highlight w:val="white"/>
          <w:lang w:val="en-CA"/>
        </w:rPr>
        <w:t xml:space="preserve">Players and enemies both have a pool of health and energy. Combat in this game works by players using attacks to remove the HP of the enemy. Every attack that hits an enemy puts them in </w:t>
      </w:r>
      <w:del w:id="210" w:author="作者" w:date="2018-03-02T23:38:00Z">
        <w:r w:rsidR="00E17549">
          <w:rPr>
            <w:color w:val="24292E"/>
            <w:sz w:val="21"/>
            <w:szCs w:val="21"/>
            <w:highlight w:val="white"/>
          </w:rPr>
          <w:delText>hitstun</w:delText>
        </w:r>
      </w:del>
      <w:ins w:id="211" w:author="作者" w:date="2018-03-02T23:38:00Z">
        <w:r>
          <w:rPr>
            <w:color w:val="00000A"/>
            <w:sz w:val="21"/>
            <w:szCs w:val="21"/>
            <w:highlight w:val="white"/>
            <w:lang w:val="en-CA"/>
          </w:rPr>
          <w:t>hit-stun</w:t>
        </w:r>
      </w:ins>
      <w:r>
        <w:rPr>
          <w:color w:val="00000A"/>
          <w:sz w:val="21"/>
          <w:szCs w:val="21"/>
          <w:highlight w:val="white"/>
          <w:lang w:val="en-CA"/>
        </w:rPr>
        <w:t xml:space="preserve"> depending on the type of attack. </w:t>
      </w:r>
      <w:ins w:id="212" w:author="作者" w:date="2018-03-02T23:38:00Z">
        <w:r>
          <w:rPr>
            <w:color w:val="00000A"/>
            <w:sz w:val="21"/>
            <w:szCs w:val="21"/>
            <w:highlight w:val="white"/>
            <w:lang w:val="en-CA"/>
          </w:rPr>
          <w:t xml:space="preserve">For example, </w:t>
        </w:r>
      </w:ins>
      <w:r>
        <w:rPr>
          <w:color w:val="00000A"/>
          <w:sz w:val="21"/>
          <w:szCs w:val="21"/>
          <w:highlight w:val="white"/>
          <w:lang w:val="en-CA"/>
        </w:rPr>
        <w:t>if the player i</w:t>
      </w:r>
      <w:r>
        <w:rPr>
          <w:color w:val="00000A"/>
          <w:sz w:val="21"/>
          <w:szCs w:val="21"/>
          <w:highlight w:val="white"/>
          <w:lang w:val="en-CA"/>
        </w:rPr>
        <w:t xml:space="preserve">s in </w:t>
      </w:r>
      <w:del w:id="213" w:author="作者" w:date="2018-03-02T23:38:00Z">
        <w:r w:rsidR="00E17549">
          <w:rPr>
            <w:color w:val="24292E"/>
            <w:sz w:val="21"/>
            <w:szCs w:val="21"/>
            <w:highlight w:val="white"/>
          </w:rPr>
          <w:delText>hit stun</w:delText>
        </w:r>
      </w:del>
      <w:proofErr w:type="spellStart"/>
      <w:ins w:id="214" w:author="作者" w:date="2018-03-02T23:38:00Z">
        <w:r>
          <w:rPr>
            <w:color w:val="00000A"/>
            <w:sz w:val="21"/>
            <w:szCs w:val="21"/>
            <w:highlight w:val="white"/>
            <w:lang w:val="en-CA"/>
          </w:rPr>
          <w:t>hitstun</w:t>
        </w:r>
      </w:ins>
      <w:proofErr w:type="spellEnd"/>
      <w:r>
        <w:rPr>
          <w:color w:val="00000A"/>
          <w:sz w:val="21"/>
          <w:szCs w:val="21"/>
          <w:highlight w:val="white"/>
          <w:lang w:val="en-CA"/>
        </w:rPr>
        <w:t xml:space="preserve"> for over </w:t>
      </w:r>
      <w:del w:id="215" w:author="作者" w:date="2018-03-02T23:38:00Z">
        <w:r w:rsidR="00E17549">
          <w:rPr>
            <w:color w:val="24292E"/>
            <w:sz w:val="21"/>
            <w:szCs w:val="21"/>
            <w:highlight w:val="white"/>
          </w:rPr>
          <w:delText>2</w:delText>
        </w:r>
      </w:del>
      <w:ins w:id="216" w:author="作者" w:date="2018-03-02T23:38:00Z">
        <w:r>
          <w:rPr>
            <w:color w:val="00000A"/>
            <w:sz w:val="21"/>
            <w:szCs w:val="21"/>
            <w:highlight w:val="white"/>
            <w:lang w:val="en-CA"/>
          </w:rPr>
          <w:t>two</w:t>
        </w:r>
      </w:ins>
      <w:r>
        <w:rPr>
          <w:color w:val="00000A"/>
          <w:sz w:val="21"/>
          <w:szCs w:val="21"/>
          <w:highlight w:val="white"/>
          <w:lang w:val="en-CA"/>
        </w:rPr>
        <w:t xml:space="preserve"> seconds then the player will be granted invulnerability for a few seconds</w:t>
      </w:r>
      <w:del w:id="217" w:author="作者" w:date="2018-03-02T23:38:00Z">
        <w:r w:rsidR="00E17549">
          <w:rPr>
            <w:color w:val="24292E"/>
            <w:sz w:val="21"/>
            <w:szCs w:val="21"/>
            <w:highlight w:val="white"/>
          </w:rPr>
          <w:delText>,</w:delText>
        </w:r>
      </w:del>
      <w:ins w:id="218" w:author="作者" w:date="2018-03-02T23:38:00Z">
        <w:r>
          <w:rPr>
            <w:color w:val="00000A"/>
            <w:sz w:val="21"/>
            <w:szCs w:val="21"/>
            <w:highlight w:val="white"/>
            <w:lang w:val="en-CA"/>
          </w:rPr>
          <w:t>.</w:t>
        </w:r>
      </w:ins>
      <w:r>
        <w:rPr>
          <w:color w:val="00000A"/>
          <w:sz w:val="21"/>
          <w:szCs w:val="21"/>
          <w:highlight w:val="white"/>
          <w:lang w:val="en-CA"/>
        </w:rPr>
        <w:t xml:space="preserve"> This is done by removing having a Boolean called invulnerability that triggers if </w:t>
      </w:r>
      <w:del w:id="219" w:author="作者" w:date="2018-03-02T23:38:00Z">
        <w:r w:rsidR="00E17549">
          <w:rPr>
            <w:color w:val="24292E"/>
            <w:sz w:val="21"/>
            <w:szCs w:val="21"/>
            <w:highlight w:val="white"/>
          </w:rPr>
          <w:delText>hitstun</w:delText>
        </w:r>
      </w:del>
      <w:ins w:id="220" w:author="作者" w:date="2018-03-02T23:38:00Z">
        <w:r>
          <w:rPr>
            <w:color w:val="00000A"/>
            <w:sz w:val="21"/>
            <w:szCs w:val="21"/>
            <w:highlight w:val="white"/>
            <w:lang w:val="en-CA"/>
          </w:rPr>
          <w:t>hit-stun</w:t>
        </w:r>
      </w:ins>
      <w:r>
        <w:rPr>
          <w:color w:val="00000A"/>
          <w:sz w:val="21"/>
          <w:szCs w:val="21"/>
          <w:highlight w:val="white"/>
          <w:lang w:val="en-CA"/>
        </w:rPr>
        <w:t xml:space="preserve"> is greater than </w:t>
      </w:r>
      <w:del w:id="221" w:author="作者" w:date="2018-03-02T23:38:00Z">
        <w:r w:rsidR="00E17549">
          <w:rPr>
            <w:color w:val="24292E"/>
            <w:sz w:val="21"/>
            <w:szCs w:val="21"/>
            <w:highlight w:val="white"/>
          </w:rPr>
          <w:delText>2 seconds,</w:delText>
        </w:r>
      </w:del>
      <w:ins w:id="222" w:author="作者" w:date="2018-03-02T23:38:00Z">
        <w:r>
          <w:rPr>
            <w:color w:val="00000A"/>
            <w:sz w:val="21"/>
            <w:szCs w:val="21"/>
            <w:highlight w:val="white"/>
            <w:lang w:val="en-CA"/>
          </w:rPr>
          <w:t>two second.</w:t>
        </w:r>
      </w:ins>
      <w:r>
        <w:rPr>
          <w:color w:val="00000A"/>
          <w:sz w:val="21"/>
          <w:szCs w:val="21"/>
          <w:highlight w:val="white"/>
          <w:lang w:val="en-CA"/>
        </w:rPr>
        <w:t xml:space="preserve"> Once this triggers no attacks will w</w:t>
      </w:r>
      <w:r>
        <w:rPr>
          <w:color w:val="00000A"/>
          <w:sz w:val="21"/>
          <w:szCs w:val="21"/>
          <w:highlight w:val="white"/>
          <w:lang w:val="en-CA"/>
        </w:rPr>
        <w:t xml:space="preserve">ork on the player and once invulnerability time is over it will be set to false. This is to prevent the player from being stuck in </w:t>
      </w:r>
      <w:del w:id="223" w:author="作者" w:date="2018-03-02T23:38:00Z">
        <w:r w:rsidR="00E17549">
          <w:rPr>
            <w:color w:val="24292E"/>
            <w:sz w:val="21"/>
            <w:szCs w:val="21"/>
            <w:highlight w:val="white"/>
          </w:rPr>
          <w:delText>hitstun</w:delText>
        </w:r>
      </w:del>
      <w:ins w:id="224" w:author="作者" w:date="2018-03-02T23:38:00Z">
        <w:r>
          <w:rPr>
            <w:color w:val="00000A"/>
            <w:sz w:val="21"/>
            <w:szCs w:val="21"/>
            <w:highlight w:val="white"/>
            <w:lang w:val="en-CA"/>
          </w:rPr>
          <w:t>hit-stun</w:t>
        </w:r>
      </w:ins>
      <w:r>
        <w:rPr>
          <w:color w:val="00000A"/>
          <w:sz w:val="21"/>
          <w:szCs w:val="21"/>
          <w:highlight w:val="white"/>
          <w:lang w:val="en-CA"/>
        </w:rPr>
        <w:t xml:space="preserve"> forever, enemies will not be granted with invulnerability (refer to the enemy types for their attacks) The player pe</w:t>
      </w:r>
      <w:r>
        <w:rPr>
          <w:color w:val="00000A"/>
          <w:sz w:val="21"/>
          <w:szCs w:val="21"/>
          <w:highlight w:val="white"/>
          <w:lang w:val="en-CA"/>
        </w:rPr>
        <w:t xml:space="preserve">rforms an attack through buttons presses, refer to the table for the control list. A combo is when an attack that hits an enemy before they are out of </w:t>
      </w:r>
      <w:proofErr w:type="spellStart"/>
      <w:r>
        <w:rPr>
          <w:color w:val="00000A"/>
          <w:sz w:val="21"/>
          <w:szCs w:val="21"/>
          <w:highlight w:val="white"/>
          <w:lang w:val="en-CA"/>
        </w:rPr>
        <w:t>hitstun</w:t>
      </w:r>
      <w:proofErr w:type="spellEnd"/>
      <w:r>
        <w:rPr>
          <w:color w:val="00000A"/>
          <w:sz w:val="21"/>
          <w:szCs w:val="21"/>
          <w:highlight w:val="white"/>
          <w:lang w:val="en-CA"/>
        </w:rPr>
        <w:t xml:space="preserve">. The hitboxes should attempt to cover the model of the attack. </w:t>
      </w:r>
    </w:p>
    <w:p w14:paraId="4651F532" w14:textId="33D4CB39" w:rsidR="00D1301A" w:rsidRDefault="00682A7E">
      <w:pPr>
        <w:spacing w:after="240"/>
        <w:rPr>
          <w:color w:val="00000A"/>
          <w:sz w:val="21"/>
          <w:szCs w:val="21"/>
          <w:highlight w:val="white"/>
          <w:lang w:val="en-CA"/>
        </w:rPr>
      </w:pPr>
      <w:r>
        <w:rPr>
          <w:color w:val="00000A"/>
          <w:sz w:val="21"/>
          <w:szCs w:val="21"/>
          <w:highlight w:val="white"/>
          <w:lang w:val="en-CA"/>
        </w:rPr>
        <w:t>They are generally box</w:t>
      </w:r>
      <w:ins w:id="225" w:author="作者" w:date="2018-03-02T23:38:00Z">
        <w:r>
          <w:rPr>
            <w:color w:val="00000A"/>
            <w:sz w:val="21"/>
            <w:szCs w:val="21"/>
            <w:highlight w:val="white"/>
            <w:lang w:val="en-CA"/>
          </w:rPr>
          <w:t>-</w:t>
        </w:r>
      </w:ins>
      <w:r>
        <w:rPr>
          <w:color w:val="00000A"/>
          <w:sz w:val="21"/>
          <w:szCs w:val="21"/>
          <w:highlight w:val="white"/>
          <w:lang w:val="en-CA"/>
        </w:rPr>
        <w:t>shaped bec</w:t>
      </w:r>
      <w:r>
        <w:rPr>
          <w:color w:val="00000A"/>
          <w:sz w:val="21"/>
          <w:szCs w:val="21"/>
          <w:highlight w:val="white"/>
          <w:lang w:val="en-CA"/>
        </w:rPr>
        <w:t>ause they fit the shape of the model better than circle collider</w:t>
      </w:r>
      <w:del w:id="226" w:author="作者" w:date="2018-03-02T23:38:00Z">
        <w:r w:rsidR="00E17549">
          <w:rPr>
            <w:color w:val="24292E"/>
            <w:sz w:val="21"/>
            <w:szCs w:val="21"/>
            <w:highlight w:val="white"/>
          </w:rPr>
          <w:delText>,</w:delText>
        </w:r>
      </w:del>
      <w:ins w:id="227" w:author="作者" w:date="2018-03-02T23:38:00Z">
        <w:r>
          <w:rPr>
            <w:color w:val="00000A"/>
            <w:sz w:val="21"/>
            <w:szCs w:val="21"/>
            <w:highlight w:val="white"/>
            <w:lang w:val="en-CA"/>
          </w:rPr>
          <w:t>.</w:t>
        </w:r>
      </w:ins>
      <w:r>
        <w:rPr>
          <w:color w:val="00000A"/>
          <w:sz w:val="21"/>
          <w:szCs w:val="21"/>
          <w:highlight w:val="white"/>
          <w:lang w:val="en-CA"/>
        </w:rPr>
        <w:t xml:space="preserve"> Box collider will also allow models to stand on the ground easier</w:t>
      </w:r>
      <w:del w:id="228" w:author="作者" w:date="2018-03-02T23:38:00Z">
        <w:r w:rsidR="00E17549">
          <w:rPr>
            <w:color w:val="24292E"/>
            <w:sz w:val="21"/>
            <w:szCs w:val="21"/>
            <w:highlight w:val="white"/>
          </w:rPr>
          <w:delText>,</w:delText>
        </w:r>
      </w:del>
      <w:ins w:id="229" w:author="作者" w:date="2018-03-02T23:38:00Z">
        <w:r>
          <w:rPr>
            <w:color w:val="00000A"/>
            <w:sz w:val="21"/>
            <w:szCs w:val="21"/>
            <w:highlight w:val="white"/>
            <w:lang w:val="en-CA"/>
          </w:rPr>
          <w:t>.</w:t>
        </w:r>
      </w:ins>
      <w:r>
        <w:rPr>
          <w:color w:val="00000A"/>
          <w:sz w:val="21"/>
          <w:szCs w:val="21"/>
          <w:highlight w:val="white"/>
          <w:lang w:val="en-CA"/>
        </w:rPr>
        <w:t xml:space="preserve"> The only enemy that </w:t>
      </w:r>
      <w:del w:id="230" w:author="作者" w:date="2018-03-02T23:38:00Z">
        <w:r w:rsidR="00E17549">
          <w:rPr>
            <w:color w:val="24292E"/>
            <w:sz w:val="21"/>
            <w:szCs w:val="21"/>
            <w:highlight w:val="white"/>
          </w:rPr>
          <w:delText>his a</w:delText>
        </w:r>
      </w:del>
      <w:ins w:id="231" w:author="作者" w:date="2018-03-02T23:38:00Z">
        <w:r>
          <w:rPr>
            <w:color w:val="00000A"/>
            <w:sz w:val="21"/>
            <w:szCs w:val="21"/>
            <w:highlight w:val="white"/>
            <w:lang w:val="en-CA"/>
          </w:rPr>
          <w:t>fits the</w:t>
        </w:r>
      </w:ins>
      <w:r>
        <w:rPr>
          <w:color w:val="00000A"/>
          <w:sz w:val="21"/>
          <w:szCs w:val="21"/>
          <w:highlight w:val="white"/>
          <w:lang w:val="en-CA"/>
        </w:rPr>
        <w:t xml:space="preserve"> circle collider is the rolling dude. A player avoids damage by avoiding enemy hitboxes. Specia</w:t>
      </w:r>
      <w:r>
        <w:rPr>
          <w:color w:val="00000A"/>
          <w:sz w:val="21"/>
          <w:szCs w:val="21"/>
          <w:highlight w:val="white"/>
          <w:lang w:val="en-CA"/>
        </w:rPr>
        <w:t xml:space="preserve">ls attacks are moves that require energy.  </w:t>
      </w:r>
      <w:proofErr w:type="gramStart"/>
      <w:r>
        <w:rPr>
          <w:color w:val="00000A"/>
          <w:sz w:val="21"/>
          <w:szCs w:val="21"/>
          <w:highlight w:val="white"/>
          <w:lang w:val="en-CA"/>
        </w:rPr>
        <w:t>At the moment</w:t>
      </w:r>
      <w:proofErr w:type="gramEnd"/>
      <w:r>
        <w:rPr>
          <w:color w:val="00000A"/>
          <w:sz w:val="21"/>
          <w:szCs w:val="21"/>
          <w:highlight w:val="white"/>
          <w:lang w:val="en-CA"/>
        </w:rPr>
        <w:t xml:space="preserve"> shooting and dash attack are the only implemented special attack. Shooting in the game is meant to do low damage but stun the opponent allowing the player to move in and go for a combo attack. Shooti</w:t>
      </w:r>
      <w:r>
        <w:rPr>
          <w:color w:val="00000A"/>
          <w:sz w:val="21"/>
          <w:szCs w:val="21"/>
          <w:highlight w:val="white"/>
          <w:lang w:val="en-CA"/>
        </w:rPr>
        <w:t xml:space="preserve">ng will cost energy limiting the amount a player can shoot and </w:t>
      </w:r>
      <w:del w:id="232" w:author="作者" w:date="2018-03-02T23:38:00Z">
        <w:r w:rsidR="00E17549">
          <w:rPr>
            <w:color w:val="24292E"/>
            <w:sz w:val="21"/>
            <w:szCs w:val="21"/>
            <w:highlight w:val="white"/>
          </w:rPr>
          <w:delText>discouraging</w:delText>
        </w:r>
      </w:del>
      <w:ins w:id="233" w:author="作者" w:date="2018-03-02T23:38:00Z">
        <w:r>
          <w:rPr>
            <w:color w:val="00000A"/>
            <w:sz w:val="21"/>
            <w:szCs w:val="21"/>
            <w:lang w:val="en-CA"/>
          </w:rPr>
          <w:t>discourage</w:t>
        </w:r>
      </w:ins>
      <w:r>
        <w:rPr>
          <w:color w:val="00000A"/>
          <w:sz w:val="21"/>
          <w:szCs w:val="21"/>
          <w:lang w:val="en-CA"/>
        </w:rPr>
        <w:t xml:space="preserve"> </w:t>
      </w:r>
      <w:r>
        <w:rPr>
          <w:color w:val="00000A"/>
          <w:sz w:val="21"/>
          <w:szCs w:val="21"/>
          <w:highlight w:val="white"/>
          <w:lang w:val="en-CA"/>
        </w:rPr>
        <w:t>a play style of playing safe and far and only shooting. When the player hits the enemy with a normal attack</w:t>
      </w:r>
      <w:del w:id="234" w:author="作者" w:date="2018-03-02T23:38:00Z">
        <w:r w:rsidR="00E17549">
          <w:rPr>
            <w:color w:val="24292E"/>
            <w:sz w:val="21"/>
            <w:szCs w:val="21"/>
            <w:highlight w:val="white"/>
          </w:rPr>
          <w:delText xml:space="preserve">( </w:delText>
        </w:r>
      </w:del>
      <w:ins w:id="235" w:author="作者" w:date="2018-03-02T23:38:00Z">
        <w:r>
          <w:rPr>
            <w:color w:val="00000A"/>
            <w:sz w:val="21"/>
            <w:szCs w:val="21"/>
            <w:highlight w:val="white"/>
            <w:lang w:val="en-CA"/>
          </w:rPr>
          <w:t xml:space="preserve"> (</w:t>
        </w:r>
      </w:ins>
      <w:r>
        <w:rPr>
          <w:color w:val="00000A"/>
          <w:sz w:val="21"/>
          <w:szCs w:val="21"/>
          <w:highlight w:val="white"/>
          <w:lang w:val="en-CA"/>
        </w:rPr>
        <w:t>Strong or Combo) he will recover an amount of energy back. This is to enc</w:t>
      </w:r>
      <w:r>
        <w:rPr>
          <w:color w:val="00000A"/>
          <w:sz w:val="21"/>
          <w:szCs w:val="21"/>
          <w:highlight w:val="white"/>
          <w:lang w:val="en-CA"/>
        </w:rPr>
        <w:t xml:space="preserve">ourage the player to use both ranged and melee combat asides only ranged. </w:t>
      </w:r>
      <w:proofErr w:type="gramStart"/>
      <w:r>
        <w:rPr>
          <w:color w:val="00000A"/>
          <w:sz w:val="21"/>
          <w:szCs w:val="21"/>
          <w:highlight w:val="white"/>
          <w:lang w:val="en-CA"/>
        </w:rPr>
        <w:t>A hit registers</w:t>
      </w:r>
      <w:proofErr w:type="gramEnd"/>
      <w:r>
        <w:rPr>
          <w:color w:val="00000A"/>
          <w:sz w:val="21"/>
          <w:szCs w:val="21"/>
          <w:highlight w:val="white"/>
          <w:lang w:val="en-CA"/>
        </w:rPr>
        <w:t xml:space="preserve"> in the middle of the attack animation after the windup. </w:t>
      </w:r>
      <w:del w:id="236" w:author="作者" w:date="2018-03-02T23:38:00Z">
        <w:r w:rsidR="00E17549">
          <w:rPr>
            <w:color w:val="24292E"/>
            <w:sz w:val="21"/>
            <w:szCs w:val="21"/>
            <w:highlight w:val="white"/>
          </w:rPr>
          <w:delText xml:space="preserve">Damage is calculated by a function: enemy health -= damageOfMove+playerAttack. </w:delText>
        </w:r>
      </w:del>
    </w:p>
    <w:p w14:paraId="51386A16" w14:textId="77777777" w:rsidR="00D1301A" w:rsidRDefault="00682A7E">
      <w:pPr>
        <w:spacing w:after="240"/>
        <w:rPr>
          <w:ins w:id="237" w:author="作者" w:date="2018-03-02T23:38:00Z"/>
          <w:color w:val="00000A"/>
          <w:sz w:val="21"/>
          <w:szCs w:val="21"/>
          <w:highlight w:val="white"/>
          <w:lang w:val="en-CA"/>
        </w:rPr>
      </w:pPr>
      <w:ins w:id="238" w:author="作者" w:date="2018-03-02T23:38:00Z">
        <w:r>
          <w:rPr>
            <w:color w:val="00000A"/>
            <w:sz w:val="21"/>
            <w:szCs w:val="21"/>
            <w:highlight w:val="white"/>
            <w:lang w:val="en-CA"/>
          </w:rPr>
          <w:t xml:space="preserve">Damage is calculated by a function: enemy health = enemy health – </w:t>
        </w:r>
        <w:proofErr w:type="spellStart"/>
        <w:r>
          <w:rPr>
            <w:color w:val="00000A"/>
            <w:sz w:val="21"/>
            <w:szCs w:val="21"/>
            <w:highlight w:val="white"/>
            <w:lang w:val="en-CA"/>
          </w:rPr>
          <w:t>damageOfMove</w:t>
        </w:r>
        <w:proofErr w:type="spellEnd"/>
        <w:r>
          <w:rPr>
            <w:color w:val="00000A"/>
            <w:sz w:val="21"/>
            <w:szCs w:val="21"/>
            <w:highlight w:val="white"/>
            <w:lang w:val="en-CA"/>
          </w:rPr>
          <w:t xml:space="preserve"> + </w:t>
        </w:r>
        <w:proofErr w:type="spellStart"/>
        <w:r>
          <w:rPr>
            <w:color w:val="00000A"/>
            <w:sz w:val="21"/>
            <w:szCs w:val="21"/>
            <w:highlight w:val="white"/>
            <w:lang w:val="en-CA"/>
          </w:rPr>
          <w:t>playerAttack</w:t>
        </w:r>
        <w:proofErr w:type="spellEnd"/>
        <w:r>
          <w:rPr>
            <w:color w:val="00000A"/>
            <w:sz w:val="21"/>
            <w:szCs w:val="21"/>
            <w:highlight w:val="white"/>
            <w:lang w:val="en-CA"/>
          </w:rPr>
          <w:t>.  Note: enemy h</w:t>
        </w:r>
        <w:r>
          <w:rPr>
            <w:color w:val="00000A"/>
            <w:sz w:val="21"/>
            <w:szCs w:val="21"/>
            <w:highlight w:val="white"/>
            <w:lang w:val="en-CA"/>
          </w:rPr>
          <w:t>ealth is initially set to 100.</w:t>
        </w:r>
      </w:ins>
    </w:p>
    <w:p w14:paraId="7C4AAF8C"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Energy Cost Table (numbers may change on play test) </w:t>
      </w:r>
    </w:p>
    <w:tbl>
      <w:tblPr>
        <w:tblW w:w="9360" w:type="dxa"/>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firstRow="0" w:lastRow="0" w:firstColumn="0" w:lastColumn="0" w:noHBand="1" w:noVBand="1"/>
      </w:tblPr>
      <w:tblGrid>
        <w:gridCol w:w="4681"/>
        <w:gridCol w:w="4679"/>
      </w:tblGrid>
      <w:tr w:rsidR="00D1301A" w14:paraId="3B070F84"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83D7ABB"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Moves</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499A2EED"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Energy Cost</w:t>
            </w:r>
          </w:p>
        </w:tc>
      </w:tr>
      <w:tr w:rsidR="00D1301A" w14:paraId="711DA352"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8EB177E"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Shooting</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DF0FCC4"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10</w:t>
            </w:r>
          </w:p>
        </w:tc>
      </w:tr>
      <w:tr w:rsidR="00D1301A" w14:paraId="6D9EB191"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90F82DE"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Dash</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31C3EB7"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1 per frame</w:t>
            </w:r>
          </w:p>
        </w:tc>
      </w:tr>
    </w:tbl>
    <w:p w14:paraId="7C0F05A1" w14:textId="77777777" w:rsidR="00D1301A" w:rsidRDefault="00D1301A">
      <w:pPr>
        <w:spacing w:after="240"/>
        <w:rPr>
          <w:color w:val="00000A"/>
          <w:sz w:val="21"/>
          <w:szCs w:val="21"/>
          <w:highlight w:val="white"/>
          <w:lang w:val="en-CA"/>
        </w:rPr>
      </w:pPr>
    </w:p>
    <w:p w14:paraId="6757EF4A"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Damage Table (numbers may change on play test) </w:t>
      </w:r>
    </w:p>
    <w:tbl>
      <w:tblPr>
        <w:tblW w:w="9360" w:type="dxa"/>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firstRow="0" w:lastRow="0" w:firstColumn="0" w:lastColumn="0" w:noHBand="1" w:noVBand="1"/>
      </w:tblPr>
      <w:tblGrid>
        <w:gridCol w:w="4681"/>
        <w:gridCol w:w="4679"/>
      </w:tblGrid>
      <w:tr w:rsidR="00D1301A" w14:paraId="15569F76"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383E930"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 xml:space="preserve">Move </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6695A137"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Damage</w:t>
            </w:r>
          </w:p>
        </w:tc>
      </w:tr>
      <w:tr w:rsidR="00D1301A" w14:paraId="3A8CB07F"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7303B99"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Strong Attack </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06B2C3B" w14:textId="77777777" w:rsidR="00D1301A" w:rsidRDefault="00682A7E">
            <w:pPr>
              <w:spacing w:after="240"/>
              <w:rPr>
                <w:color w:val="00000A"/>
                <w:sz w:val="21"/>
                <w:szCs w:val="21"/>
                <w:highlight w:val="white"/>
                <w:lang w:val="en-CA"/>
              </w:rPr>
            </w:pPr>
            <w:r>
              <w:rPr>
                <w:color w:val="00000A"/>
                <w:sz w:val="21"/>
                <w:szCs w:val="21"/>
                <w:highlight w:val="white"/>
                <w:lang w:val="en-CA"/>
              </w:rPr>
              <w:t>15</w:t>
            </w:r>
          </w:p>
        </w:tc>
      </w:tr>
      <w:tr w:rsidR="00D1301A" w14:paraId="08CEC6B1"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425BC28A" w14:textId="77777777" w:rsidR="00D1301A" w:rsidRDefault="00682A7E">
            <w:pPr>
              <w:spacing w:after="240"/>
              <w:rPr>
                <w:color w:val="00000A"/>
                <w:sz w:val="21"/>
                <w:szCs w:val="21"/>
                <w:highlight w:val="white"/>
                <w:lang w:val="en-CA"/>
              </w:rPr>
            </w:pPr>
            <w:r>
              <w:rPr>
                <w:color w:val="00000A"/>
                <w:sz w:val="21"/>
                <w:szCs w:val="21"/>
                <w:highlight w:val="white"/>
                <w:lang w:val="en-CA"/>
              </w:rPr>
              <w:t>Attack1</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5431022" w14:textId="77777777" w:rsidR="00D1301A" w:rsidRDefault="00682A7E">
            <w:pPr>
              <w:spacing w:after="240"/>
              <w:rPr>
                <w:color w:val="00000A"/>
                <w:sz w:val="21"/>
                <w:szCs w:val="21"/>
                <w:highlight w:val="white"/>
                <w:lang w:val="en-CA"/>
              </w:rPr>
            </w:pPr>
            <w:r>
              <w:rPr>
                <w:color w:val="00000A"/>
                <w:sz w:val="21"/>
                <w:szCs w:val="21"/>
                <w:highlight w:val="white"/>
                <w:lang w:val="en-CA"/>
              </w:rPr>
              <w:t>10</w:t>
            </w:r>
          </w:p>
        </w:tc>
      </w:tr>
      <w:tr w:rsidR="00D1301A" w14:paraId="2A331ACD"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FA91BB6" w14:textId="77777777" w:rsidR="00D1301A" w:rsidRDefault="00682A7E">
            <w:pPr>
              <w:spacing w:after="240"/>
              <w:rPr>
                <w:color w:val="00000A"/>
                <w:sz w:val="21"/>
                <w:szCs w:val="21"/>
                <w:highlight w:val="white"/>
                <w:lang w:val="en-CA"/>
              </w:rPr>
            </w:pPr>
            <w:r>
              <w:rPr>
                <w:color w:val="00000A"/>
                <w:sz w:val="21"/>
                <w:szCs w:val="21"/>
                <w:highlight w:val="white"/>
                <w:lang w:val="en-CA"/>
              </w:rPr>
              <w:t>Attack2</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59903CA"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10 </w:t>
            </w:r>
          </w:p>
        </w:tc>
      </w:tr>
      <w:tr w:rsidR="00D1301A" w14:paraId="516A2880"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597E9B7" w14:textId="77777777" w:rsidR="00D1301A" w:rsidRDefault="00682A7E">
            <w:pPr>
              <w:spacing w:after="240"/>
              <w:rPr>
                <w:color w:val="00000A"/>
                <w:sz w:val="21"/>
                <w:szCs w:val="21"/>
                <w:highlight w:val="white"/>
                <w:lang w:val="en-CA"/>
              </w:rPr>
            </w:pPr>
            <w:r>
              <w:rPr>
                <w:color w:val="00000A"/>
                <w:sz w:val="21"/>
                <w:szCs w:val="21"/>
                <w:highlight w:val="white"/>
                <w:lang w:val="en-CA"/>
              </w:rPr>
              <w:t>Attack 3</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2FEDD0A5"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10 </w:t>
            </w:r>
          </w:p>
        </w:tc>
      </w:tr>
      <w:tr w:rsidR="00D1301A" w14:paraId="06D3EB49"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0A0992E" w14:textId="77777777" w:rsidR="00D1301A" w:rsidRDefault="00682A7E">
            <w:pPr>
              <w:spacing w:after="240"/>
              <w:rPr>
                <w:color w:val="00000A"/>
                <w:sz w:val="21"/>
                <w:szCs w:val="21"/>
                <w:highlight w:val="white"/>
                <w:lang w:val="en-CA"/>
              </w:rPr>
            </w:pPr>
            <w:r>
              <w:rPr>
                <w:color w:val="00000A"/>
                <w:sz w:val="21"/>
                <w:szCs w:val="21"/>
                <w:highlight w:val="white"/>
                <w:lang w:val="en-CA"/>
              </w:rPr>
              <w:t>Bullet</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C215C04"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 5 </w:t>
            </w:r>
          </w:p>
        </w:tc>
      </w:tr>
      <w:tr w:rsidR="00D1301A" w14:paraId="1D465083"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AF5FD3B" w14:textId="77777777" w:rsidR="00D1301A" w:rsidRDefault="00682A7E">
            <w:pPr>
              <w:spacing w:after="240"/>
              <w:rPr>
                <w:color w:val="00000A"/>
                <w:sz w:val="21"/>
                <w:szCs w:val="21"/>
                <w:highlight w:val="white"/>
                <w:lang w:val="en-CA"/>
              </w:rPr>
            </w:pPr>
            <w:r>
              <w:rPr>
                <w:color w:val="00000A"/>
                <w:sz w:val="21"/>
                <w:szCs w:val="21"/>
                <w:highlight w:val="white"/>
                <w:lang w:val="en-CA"/>
              </w:rPr>
              <w:t>Jump Attack</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A006C45" w14:textId="77777777" w:rsidR="00D1301A" w:rsidRDefault="00682A7E">
            <w:pPr>
              <w:spacing w:after="240"/>
              <w:rPr>
                <w:color w:val="00000A"/>
                <w:sz w:val="21"/>
                <w:szCs w:val="21"/>
                <w:highlight w:val="white"/>
                <w:lang w:val="en-CA"/>
              </w:rPr>
            </w:pPr>
            <w:r>
              <w:rPr>
                <w:color w:val="00000A"/>
                <w:sz w:val="21"/>
                <w:szCs w:val="21"/>
                <w:highlight w:val="white"/>
                <w:lang w:val="en-CA"/>
              </w:rPr>
              <w:t>10</w:t>
            </w:r>
          </w:p>
        </w:tc>
      </w:tr>
    </w:tbl>
    <w:p w14:paraId="2D8B62F8" w14:textId="77777777" w:rsidR="00D1301A" w:rsidRDefault="00D1301A">
      <w:pPr>
        <w:spacing w:after="240"/>
        <w:rPr>
          <w:color w:val="00000A"/>
          <w:sz w:val="21"/>
          <w:szCs w:val="21"/>
          <w:highlight w:val="white"/>
          <w:lang w:val="en-CA"/>
        </w:rPr>
      </w:pPr>
    </w:p>
    <w:p w14:paraId="57609278" w14:textId="77777777" w:rsidR="00D1301A" w:rsidRDefault="00D1301A">
      <w:pPr>
        <w:spacing w:after="240"/>
        <w:rPr>
          <w:color w:val="00000A"/>
          <w:sz w:val="21"/>
          <w:szCs w:val="21"/>
          <w:highlight w:val="white"/>
          <w:lang w:val="en-CA"/>
        </w:rPr>
      </w:pPr>
    </w:p>
    <w:tbl>
      <w:tblPr>
        <w:tblW w:w="9360" w:type="dxa"/>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firstRow="0" w:lastRow="0" w:firstColumn="0" w:lastColumn="0" w:noHBand="1" w:noVBand="1"/>
      </w:tblPr>
      <w:tblGrid>
        <w:gridCol w:w="4681"/>
        <w:gridCol w:w="4679"/>
      </w:tblGrid>
      <w:tr w:rsidR="00D1301A" w14:paraId="6DD41A3E"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2EDFDF49"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 xml:space="preserve">Move </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D85B741" w14:textId="77777777" w:rsidR="00D1301A" w:rsidRDefault="00682A7E">
            <w:pPr>
              <w:widowControl w:val="0"/>
              <w:spacing w:line="240" w:lineRule="auto"/>
              <w:rPr>
                <w:color w:val="00000A"/>
                <w:sz w:val="21"/>
                <w:szCs w:val="21"/>
                <w:highlight w:val="white"/>
                <w:lang w:val="en-CA"/>
              </w:rPr>
            </w:pPr>
            <w:proofErr w:type="spellStart"/>
            <w:r>
              <w:rPr>
                <w:color w:val="00000A"/>
                <w:sz w:val="21"/>
                <w:szCs w:val="21"/>
                <w:highlight w:val="white"/>
                <w:lang w:val="en-CA"/>
              </w:rPr>
              <w:t>Hitstun</w:t>
            </w:r>
            <w:proofErr w:type="spellEnd"/>
            <w:r>
              <w:rPr>
                <w:color w:val="00000A"/>
                <w:sz w:val="21"/>
                <w:szCs w:val="21"/>
                <w:highlight w:val="white"/>
                <w:lang w:val="en-CA"/>
              </w:rPr>
              <w:t xml:space="preserve"> (seconds)</w:t>
            </w:r>
          </w:p>
        </w:tc>
      </w:tr>
      <w:tr w:rsidR="00D1301A" w14:paraId="265E8CC6"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CFFB05C"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Strong Attack </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81DB2BA" w14:textId="77777777" w:rsidR="00D1301A" w:rsidRDefault="00682A7E">
            <w:pPr>
              <w:spacing w:after="240"/>
              <w:rPr>
                <w:color w:val="00000A"/>
                <w:sz w:val="21"/>
                <w:szCs w:val="21"/>
                <w:highlight w:val="white"/>
                <w:lang w:val="en-CA"/>
              </w:rPr>
            </w:pPr>
            <w:r>
              <w:rPr>
                <w:color w:val="00000A"/>
                <w:sz w:val="21"/>
                <w:szCs w:val="21"/>
                <w:highlight w:val="white"/>
                <w:lang w:val="en-CA"/>
              </w:rPr>
              <w:t>2</w:t>
            </w:r>
          </w:p>
        </w:tc>
      </w:tr>
      <w:tr w:rsidR="00D1301A" w14:paraId="3A0D8E78"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44B3D82" w14:textId="77777777" w:rsidR="00D1301A" w:rsidRDefault="00682A7E">
            <w:pPr>
              <w:spacing w:after="240"/>
              <w:rPr>
                <w:color w:val="00000A"/>
                <w:sz w:val="21"/>
                <w:szCs w:val="21"/>
                <w:highlight w:val="white"/>
                <w:lang w:val="en-CA"/>
              </w:rPr>
            </w:pPr>
            <w:r>
              <w:rPr>
                <w:color w:val="00000A"/>
                <w:sz w:val="21"/>
                <w:szCs w:val="21"/>
                <w:highlight w:val="white"/>
                <w:lang w:val="en-CA"/>
              </w:rPr>
              <w:t>Attack1</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258352D5" w14:textId="77777777" w:rsidR="00D1301A" w:rsidRDefault="00682A7E">
            <w:pPr>
              <w:spacing w:after="240"/>
              <w:rPr>
                <w:color w:val="00000A"/>
                <w:sz w:val="21"/>
                <w:szCs w:val="21"/>
                <w:highlight w:val="white"/>
                <w:lang w:val="en-CA"/>
              </w:rPr>
            </w:pPr>
            <w:r>
              <w:rPr>
                <w:color w:val="00000A"/>
                <w:sz w:val="21"/>
                <w:szCs w:val="21"/>
                <w:highlight w:val="white"/>
                <w:lang w:val="en-CA"/>
              </w:rPr>
              <w:t>2</w:t>
            </w:r>
          </w:p>
        </w:tc>
      </w:tr>
      <w:tr w:rsidR="00D1301A" w14:paraId="1A81A5AB"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51F6A4F" w14:textId="77777777" w:rsidR="00D1301A" w:rsidRDefault="00682A7E">
            <w:pPr>
              <w:spacing w:after="240"/>
              <w:rPr>
                <w:color w:val="00000A"/>
                <w:sz w:val="21"/>
                <w:szCs w:val="21"/>
                <w:highlight w:val="white"/>
                <w:lang w:val="en-CA"/>
              </w:rPr>
            </w:pPr>
            <w:r>
              <w:rPr>
                <w:color w:val="00000A"/>
                <w:sz w:val="21"/>
                <w:szCs w:val="21"/>
                <w:highlight w:val="white"/>
                <w:lang w:val="en-CA"/>
              </w:rPr>
              <w:t>Attack2</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13E34F0"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2 </w:t>
            </w:r>
          </w:p>
        </w:tc>
      </w:tr>
      <w:tr w:rsidR="00D1301A" w14:paraId="14CC032C"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ABD59B9" w14:textId="77777777" w:rsidR="00D1301A" w:rsidRDefault="00682A7E">
            <w:pPr>
              <w:spacing w:after="240"/>
              <w:rPr>
                <w:color w:val="00000A"/>
                <w:sz w:val="21"/>
                <w:szCs w:val="21"/>
                <w:highlight w:val="white"/>
                <w:lang w:val="en-CA"/>
              </w:rPr>
            </w:pPr>
            <w:r>
              <w:rPr>
                <w:color w:val="00000A"/>
                <w:sz w:val="21"/>
                <w:szCs w:val="21"/>
                <w:highlight w:val="white"/>
                <w:lang w:val="en-CA"/>
              </w:rPr>
              <w:t>Attack 3</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4D280EC9"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5 </w:t>
            </w:r>
          </w:p>
        </w:tc>
      </w:tr>
      <w:tr w:rsidR="00D1301A" w14:paraId="36988657"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1A273C4" w14:textId="77777777" w:rsidR="00D1301A" w:rsidRDefault="00682A7E">
            <w:pPr>
              <w:spacing w:after="240"/>
              <w:rPr>
                <w:color w:val="00000A"/>
                <w:sz w:val="21"/>
                <w:szCs w:val="21"/>
                <w:highlight w:val="white"/>
                <w:lang w:val="en-CA"/>
              </w:rPr>
            </w:pPr>
            <w:r>
              <w:rPr>
                <w:color w:val="00000A"/>
                <w:sz w:val="21"/>
                <w:szCs w:val="21"/>
                <w:highlight w:val="white"/>
                <w:lang w:val="en-CA"/>
              </w:rPr>
              <w:t>Bullet</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0401CAB"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2 </w:t>
            </w:r>
          </w:p>
        </w:tc>
      </w:tr>
      <w:tr w:rsidR="00D1301A" w14:paraId="0CEE5B03"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466969E" w14:textId="77777777" w:rsidR="00D1301A" w:rsidRDefault="00682A7E">
            <w:pPr>
              <w:spacing w:after="240"/>
              <w:rPr>
                <w:color w:val="00000A"/>
                <w:sz w:val="21"/>
                <w:szCs w:val="21"/>
                <w:highlight w:val="white"/>
                <w:lang w:val="en-CA"/>
              </w:rPr>
            </w:pPr>
            <w:r>
              <w:rPr>
                <w:color w:val="00000A"/>
                <w:sz w:val="21"/>
                <w:szCs w:val="21"/>
                <w:highlight w:val="white"/>
                <w:lang w:val="en-CA"/>
              </w:rPr>
              <w:t>Jump Attack</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EACF98D" w14:textId="77777777" w:rsidR="00D1301A" w:rsidRDefault="00682A7E">
            <w:pPr>
              <w:spacing w:after="240"/>
              <w:rPr>
                <w:color w:val="00000A"/>
                <w:sz w:val="21"/>
                <w:szCs w:val="21"/>
                <w:highlight w:val="white"/>
                <w:lang w:val="en-CA"/>
              </w:rPr>
            </w:pPr>
            <w:r>
              <w:rPr>
                <w:color w:val="00000A"/>
                <w:sz w:val="21"/>
                <w:szCs w:val="21"/>
                <w:highlight w:val="white"/>
                <w:lang w:val="en-CA"/>
              </w:rPr>
              <w:t>2</w:t>
            </w:r>
          </w:p>
        </w:tc>
      </w:tr>
    </w:tbl>
    <w:p w14:paraId="2F262BD4" w14:textId="77777777" w:rsidR="00D1301A" w:rsidRDefault="00D1301A">
      <w:pPr>
        <w:spacing w:after="240"/>
        <w:rPr>
          <w:color w:val="00000A"/>
          <w:sz w:val="21"/>
          <w:szCs w:val="21"/>
          <w:highlight w:val="white"/>
          <w:lang w:val="en-CA"/>
        </w:rPr>
      </w:pPr>
    </w:p>
    <w:p w14:paraId="666C1E28"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Bullets are intended to be weak but have </w:t>
      </w:r>
      <w:proofErr w:type="spellStart"/>
      <w:r>
        <w:rPr>
          <w:color w:val="00000A"/>
          <w:sz w:val="21"/>
          <w:szCs w:val="21"/>
          <w:highlight w:val="white"/>
          <w:lang w:val="en-CA"/>
        </w:rPr>
        <w:t>hitstun</w:t>
      </w:r>
      <w:proofErr w:type="spellEnd"/>
      <w:r>
        <w:rPr>
          <w:color w:val="00000A"/>
          <w:sz w:val="21"/>
          <w:szCs w:val="21"/>
          <w:highlight w:val="white"/>
          <w:lang w:val="en-CA"/>
        </w:rPr>
        <w:t xml:space="preserve"> allowing the player to move in on the enemy to start their combos. The </w:t>
      </w:r>
      <w:r>
        <w:rPr>
          <w:color w:val="00000A"/>
          <w:sz w:val="21"/>
          <w:szCs w:val="21"/>
          <w:highlight w:val="white"/>
          <w:lang w:val="en-CA"/>
        </w:rPr>
        <w:t>strong attack is meant to push away enemies and the combo attack is meant to primarily do most of the damage</w:t>
      </w:r>
    </w:p>
    <w:p w14:paraId="5CCDE2EF" w14:textId="77777777" w:rsidR="00D1301A" w:rsidRDefault="00682A7E">
      <w:pPr>
        <w:pStyle w:val="2"/>
        <w:numPr>
          <w:ilvl w:val="0"/>
          <w:numId w:val="2"/>
        </w:numPr>
        <w:spacing w:after="240"/>
        <w:rPr>
          <w:color w:val="00000A"/>
          <w:lang w:val="en-CA"/>
        </w:rPr>
      </w:pPr>
      <w:bookmarkStart w:id="239" w:name="_xligetvkr955"/>
      <w:bookmarkEnd w:id="239"/>
      <w:r>
        <w:rPr>
          <w:color w:val="00000A"/>
          <w:lang w:val="en-CA"/>
        </w:rPr>
        <w:t>Pause Menu</w:t>
      </w:r>
    </w:p>
    <w:p w14:paraId="6187D512" w14:textId="0585117E" w:rsidR="00D1301A" w:rsidRDefault="00682A7E">
      <w:pPr>
        <w:spacing w:after="240"/>
        <w:rPr>
          <w:color w:val="00000A"/>
          <w:lang w:val="en-CA"/>
        </w:rPr>
      </w:pPr>
      <w:r>
        <w:rPr>
          <w:color w:val="00000A"/>
          <w:sz w:val="21"/>
          <w:szCs w:val="21"/>
          <w:highlight w:val="white"/>
          <w:lang w:val="en-CA"/>
        </w:rPr>
        <w:t>Pausing the game will completely halt all game elements and display the pause menu, from which they can choose from a variety of options</w:t>
      </w:r>
      <w:r>
        <w:rPr>
          <w:color w:val="00000A"/>
          <w:sz w:val="21"/>
          <w:szCs w:val="21"/>
          <w:highlight w:val="white"/>
          <w:lang w:val="en-CA"/>
        </w:rPr>
        <w:t>. This includes, but is not limited to, changing the settings of the game, restarting the current level, returning in the main menu and unpausing the game. If the player was mid</w:t>
      </w:r>
      <w:ins w:id="240" w:author="作者" w:date="2018-03-02T23:38:00Z">
        <w:r>
          <w:rPr>
            <w:color w:val="00000A"/>
            <w:sz w:val="21"/>
            <w:szCs w:val="21"/>
            <w:highlight w:val="white"/>
            <w:lang w:val="en-CA"/>
          </w:rPr>
          <w:t>-</w:t>
        </w:r>
      </w:ins>
      <w:r>
        <w:rPr>
          <w:color w:val="00000A"/>
          <w:sz w:val="21"/>
          <w:szCs w:val="21"/>
          <w:highlight w:val="white"/>
          <w:lang w:val="en-CA"/>
        </w:rPr>
        <w:t>jump and pressed the pause button; the force applied to the player’s character</w:t>
      </w:r>
      <w:r>
        <w:rPr>
          <w:color w:val="00000A"/>
          <w:sz w:val="21"/>
          <w:szCs w:val="21"/>
          <w:highlight w:val="white"/>
          <w:lang w:val="en-CA"/>
        </w:rPr>
        <w:t xml:space="preserve"> will be preserved but the player's character will freeze. As soon as they </w:t>
      </w:r>
      <w:del w:id="241" w:author="作者" w:date="2018-03-02T23:38:00Z">
        <w:r w:rsidR="00E17549">
          <w:rPr>
            <w:color w:val="24292E"/>
            <w:sz w:val="21"/>
            <w:szCs w:val="21"/>
            <w:highlight w:val="white"/>
          </w:rPr>
          <w:delText>unpause</w:delText>
        </w:r>
      </w:del>
      <w:ins w:id="242" w:author="作者" w:date="2018-03-02T23:38:00Z">
        <w:r>
          <w:rPr>
            <w:color w:val="00000A"/>
            <w:sz w:val="21"/>
            <w:szCs w:val="21"/>
            <w:highlight w:val="white"/>
            <w:lang w:val="en-CA"/>
          </w:rPr>
          <w:t>un-pause</w:t>
        </w:r>
      </w:ins>
      <w:r>
        <w:rPr>
          <w:color w:val="00000A"/>
          <w:sz w:val="21"/>
          <w:szCs w:val="21"/>
          <w:highlight w:val="white"/>
          <w:lang w:val="en-CA"/>
        </w:rPr>
        <w:t xml:space="preserve"> the game the player’s character will finish the remaining jump as if the pause button was never pressed. The same applies to all animations, projectiles and movements in th</w:t>
      </w:r>
      <w:r>
        <w:rPr>
          <w:color w:val="00000A"/>
          <w:sz w:val="21"/>
          <w:szCs w:val="21"/>
          <w:highlight w:val="white"/>
          <w:lang w:val="en-CA"/>
        </w:rPr>
        <w:t xml:space="preserve">e game. </w:t>
      </w:r>
    </w:p>
    <w:p w14:paraId="3306031C" w14:textId="77777777" w:rsidR="00D1301A" w:rsidRDefault="00D1301A">
      <w:pPr>
        <w:spacing w:after="240"/>
        <w:rPr>
          <w:b/>
          <w:color w:val="00000A"/>
          <w:sz w:val="21"/>
          <w:szCs w:val="21"/>
          <w:highlight w:val="white"/>
          <w:lang w:val="en-CA"/>
        </w:rPr>
      </w:pPr>
    </w:p>
    <w:p w14:paraId="5CFCC2B3" w14:textId="77777777" w:rsidR="00233AED" w:rsidRDefault="00E17549">
      <w:pPr>
        <w:spacing w:after="240"/>
        <w:jc w:val="center"/>
        <w:rPr>
          <w:del w:id="243" w:author="作者" w:date="2018-03-02T23:38:00Z"/>
          <w:b/>
          <w:color w:val="24292E"/>
          <w:sz w:val="21"/>
          <w:szCs w:val="21"/>
          <w:highlight w:val="white"/>
        </w:rPr>
      </w:pPr>
      <w:del w:id="244" w:author="作者" w:date="2018-03-02T23:38:00Z">
        <w:r>
          <w:rPr>
            <w:b/>
            <w:noProof/>
            <w:color w:val="24292E"/>
            <w:sz w:val="21"/>
            <w:szCs w:val="21"/>
            <w:highlight w:val="white"/>
          </w:rPr>
          <w:drawing>
            <wp:inline distT="114300" distB="114300" distL="114300" distR="114300" wp14:anchorId="67C62225" wp14:editId="3718CC78">
              <wp:extent cx="6015038" cy="26003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015038" cy="2600325"/>
                      </a:xfrm>
                      <a:prstGeom prst="rect">
                        <a:avLst/>
                      </a:prstGeom>
                      <a:ln/>
                    </pic:spPr>
                  </pic:pic>
                </a:graphicData>
              </a:graphic>
            </wp:inline>
          </w:drawing>
        </w:r>
      </w:del>
    </w:p>
    <w:p w14:paraId="08B20E69" w14:textId="77777777" w:rsidR="00D1301A" w:rsidRDefault="00682A7E">
      <w:pPr>
        <w:spacing w:after="240"/>
        <w:jc w:val="center"/>
        <w:rPr>
          <w:ins w:id="245" w:author="作者" w:date="2018-03-02T23:38:00Z"/>
          <w:b/>
          <w:color w:val="00000A"/>
          <w:sz w:val="21"/>
          <w:szCs w:val="21"/>
          <w:highlight w:val="white"/>
          <w:lang w:val="en-CA"/>
        </w:rPr>
      </w:pPr>
      <w:ins w:id="246" w:author="作者" w:date="2018-03-02T23:38:00Z">
        <w:r>
          <w:rPr>
            <w:noProof/>
          </w:rPr>
          <w:drawing>
            <wp:inline distT="0" distB="0" distL="0" distR="0">
              <wp:extent cx="6014720" cy="2600325"/>
              <wp:effectExtent l="0" t="0" r="0" b="0"/>
              <wp:docPr id="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4.png"/>
                      <pic:cNvPicPr>
                        <a:picLocks noChangeAspect="1" noChangeArrowheads="1"/>
                      </pic:cNvPicPr>
                    </pic:nvPicPr>
                    <pic:blipFill>
                      <a:blip r:embed="rId13"/>
                      <a:stretch>
                        <a:fillRect/>
                      </a:stretch>
                    </pic:blipFill>
                    <pic:spPr bwMode="auto">
                      <a:xfrm>
                        <a:off x="0" y="0"/>
                        <a:ext cx="6014720" cy="2600325"/>
                      </a:xfrm>
                      <a:prstGeom prst="rect">
                        <a:avLst/>
                      </a:prstGeom>
                    </pic:spPr>
                  </pic:pic>
                </a:graphicData>
              </a:graphic>
            </wp:inline>
          </w:drawing>
        </w:r>
      </w:ins>
    </w:p>
    <w:p w14:paraId="31DF7F54" w14:textId="77777777" w:rsidR="00D1301A" w:rsidRDefault="00682A7E">
      <w:pPr>
        <w:spacing w:after="240"/>
        <w:jc w:val="center"/>
        <w:rPr>
          <w:b/>
          <w:color w:val="00000A"/>
          <w:sz w:val="21"/>
          <w:szCs w:val="21"/>
          <w:highlight w:val="white"/>
          <w:lang w:val="en-CA"/>
        </w:rPr>
      </w:pPr>
      <w:r>
        <w:rPr>
          <w:b/>
          <w:color w:val="00000A"/>
          <w:sz w:val="21"/>
          <w:szCs w:val="21"/>
          <w:highlight w:val="white"/>
          <w:lang w:val="en-CA"/>
        </w:rPr>
        <w:t>Main Menu (WIP)</w:t>
      </w:r>
    </w:p>
    <w:p w14:paraId="4D68E811" w14:textId="77777777" w:rsidR="00233AED" w:rsidRDefault="00E17549">
      <w:pPr>
        <w:spacing w:after="240"/>
        <w:jc w:val="center"/>
        <w:rPr>
          <w:del w:id="247" w:author="作者" w:date="2018-03-02T23:38:00Z"/>
          <w:b/>
          <w:color w:val="24292E"/>
          <w:sz w:val="21"/>
          <w:szCs w:val="21"/>
          <w:highlight w:val="white"/>
        </w:rPr>
      </w:pPr>
      <w:del w:id="248" w:author="作者" w:date="2018-03-02T23:38:00Z">
        <w:r>
          <w:rPr>
            <w:b/>
            <w:noProof/>
            <w:color w:val="24292E"/>
            <w:sz w:val="21"/>
            <w:szCs w:val="21"/>
            <w:highlight w:val="white"/>
          </w:rPr>
          <w:drawing>
            <wp:inline distT="114300" distB="114300" distL="114300" distR="114300" wp14:anchorId="4C9BB129" wp14:editId="0BE85BB2">
              <wp:extent cx="5943600" cy="33401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del>
    </w:p>
    <w:p w14:paraId="6624814C" w14:textId="77777777" w:rsidR="00D1301A" w:rsidRDefault="00682A7E">
      <w:pPr>
        <w:spacing w:after="240"/>
        <w:jc w:val="center"/>
        <w:rPr>
          <w:ins w:id="249" w:author="作者" w:date="2018-03-02T23:38:00Z"/>
          <w:b/>
          <w:color w:val="00000A"/>
          <w:sz w:val="21"/>
          <w:szCs w:val="21"/>
          <w:highlight w:val="white"/>
          <w:lang w:val="en-CA"/>
        </w:rPr>
      </w:pPr>
      <w:ins w:id="250" w:author="作者" w:date="2018-03-02T23:38:00Z">
        <w:r>
          <w:rPr>
            <w:noProof/>
          </w:rPr>
          <w:drawing>
            <wp:inline distT="0" distB="0" distL="0" distR="0">
              <wp:extent cx="5943600" cy="3340100"/>
              <wp:effectExtent l="0" t="0" r="0" b="0"/>
              <wp:docPr id="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pic:cNvPicPr>
                        <a:picLocks noChangeAspect="1" noChangeArrowheads="1"/>
                      </pic:cNvPicPr>
                    </pic:nvPicPr>
                    <pic:blipFill>
                      <a:blip r:embed="rId14"/>
                      <a:stretch>
                        <a:fillRect/>
                      </a:stretch>
                    </pic:blipFill>
                    <pic:spPr bwMode="auto">
                      <a:xfrm>
                        <a:off x="0" y="0"/>
                        <a:ext cx="5943600" cy="3340100"/>
                      </a:xfrm>
                      <a:prstGeom prst="rect">
                        <a:avLst/>
                      </a:prstGeom>
                    </pic:spPr>
                  </pic:pic>
                </a:graphicData>
              </a:graphic>
            </wp:inline>
          </w:drawing>
        </w:r>
      </w:ins>
    </w:p>
    <w:p w14:paraId="21811AE6" w14:textId="77777777" w:rsidR="00D1301A" w:rsidRDefault="00682A7E">
      <w:pPr>
        <w:spacing w:after="240"/>
        <w:jc w:val="center"/>
        <w:rPr>
          <w:b/>
          <w:color w:val="00000A"/>
          <w:sz w:val="21"/>
          <w:szCs w:val="21"/>
          <w:highlight w:val="white"/>
          <w:lang w:val="en-CA"/>
        </w:rPr>
      </w:pPr>
      <w:r>
        <w:rPr>
          <w:b/>
          <w:color w:val="00000A"/>
          <w:sz w:val="21"/>
          <w:szCs w:val="21"/>
          <w:highlight w:val="white"/>
          <w:lang w:val="en-CA"/>
        </w:rPr>
        <w:t>Pause Menu (WIP)</w:t>
      </w:r>
    </w:p>
    <w:p w14:paraId="70F1BEAC" w14:textId="77777777" w:rsidR="00D1301A" w:rsidRDefault="00682A7E">
      <w:pPr>
        <w:spacing w:after="240"/>
        <w:rPr>
          <w:b/>
          <w:color w:val="00000A"/>
          <w:sz w:val="21"/>
          <w:szCs w:val="21"/>
          <w:highlight w:val="white"/>
          <w:lang w:val="en-CA"/>
        </w:rPr>
      </w:pPr>
      <w:r>
        <w:rPr>
          <w:color w:val="00000A"/>
          <w:sz w:val="21"/>
          <w:szCs w:val="21"/>
          <w:highlight w:val="white"/>
          <w:lang w:val="en-CA"/>
        </w:rPr>
        <w:t>The game will completely freeze, halting all movement. This includes animations and projectiles.</w:t>
      </w:r>
    </w:p>
    <w:p w14:paraId="052CB384" w14:textId="77777777" w:rsidR="00D1301A" w:rsidRDefault="00D1301A">
      <w:pPr>
        <w:pStyle w:val="2"/>
        <w:spacing w:after="240"/>
        <w:rPr>
          <w:color w:val="00000A"/>
          <w:lang w:val="en-CA"/>
        </w:rPr>
      </w:pPr>
      <w:bookmarkStart w:id="251" w:name="_7sz1p9l21bfb"/>
      <w:bookmarkEnd w:id="251"/>
    </w:p>
    <w:p w14:paraId="1EEF7924" w14:textId="77777777" w:rsidR="00D1301A" w:rsidRDefault="00682A7E">
      <w:pPr>
        <w:pStyle w:val="2"/>
        <w:numPr>
          <w:ilvl w:val="0"/>
          <w:numId w:val="2"/>
        </w:numPr>
        <w:spacing w:after="240"/>
        <w:rPr>
          <w:color w:val="00000A"/>
          <w:lang w:val="en-CA"/>
        </w:rPr>
      </w:pPr>
      <w:r>
        <w:rPr>
          <w:color w:val="00000A"/>
          <w:lang w:val="en-CA"/>
        </w:rPr>
        <w:t>Item Shop</w:t>
      </w:r>
    </w:p>
    <w:p w14:paraId="640717AB" w14:textId="1CFBEA32" w:rsidR="00D1301A" w:rsidRDefault="00682A7E">
      <w:pPr>
        <w:spacing w:after="240"/>
        <w:rPr>
          <w:color w:val="00000A"/>
          <w:sz w:val="21"/>
          <w:szCs w:val="21"/>
          <w:highlight w:val="white"/>
          <w:lang w:val="en-CA"/>
        </w:rPr>
      </w:pPr>
      <w:r>
        <w:rPr>
          <w:color w:val="00000A"/>
          <w:sz w:val="21"/>
          <w:szCs w:val="21"/>
          <w:highlight w:val="white"/>
          <w:lang w:val="en-CA"/>
        </w:rPr>
        <w:t xml:space="preserve">Every level will have a boss </w:t>
      </w:r>
      <w:del w:id="252" w:author="作者" w:date="2018-03-02T23:38:00Z">
        <w:r w:rsidR="00E17549">
          <w:rPr>
            <w:color w:val="24292E"/>
            <w:sz w:val="21"/>
            <w:szCs w:val="21"/>
            <w:highlight w:val="white"/>
          </w:rPr>
          <w:delText>walk way</w:delText>
        </w:r>
      </w:del>
      <w:ins w:id="253" w:author="作者" w:date="2018-03-02T23:38:00Z">
        <w:r>
          <w:rPr>
            <w:color w:val="00000A"/>
            <w:sz w:val="21"/>
            <w:szCs w:val="21"/>
            <w:highlight w:val="white"/>
            <w:lang w:val="en-CA"/>
          </w:rPr>
          <w:t>walkway</w:t>
        </w:r>
      </w:ins>
      <w:r>
        <w:rPr>
          <w:color w:val="00000A"/>
          <w:sz w:val="21"/>
          <w:szCs w:val="21"/>
          <w:highlight w:val="white"/>
          <w:lang w:val="en-CA"/>
        </w:rPr>
        <w:t xml:space="preserve"> before the end of the level, regardless if there is a boss. The </w:t>
      </w:r>
      <w:r>
        <w:rPr>
          <w:color w:val="00000A"/>
          <w:sz w:val="21"/>
          <w:szCs w:val="21"/>
          <w:highlight w:val="white"/>
          <w:lang w:val="en-CA"/>
        </w:rPr>
        <w:t>item menu will be accessible at this walkway. The player will attack the store will open a floating item menu move the shop icon. The player can purchase items by jumping into the item and having enough scrap. Once an item is purchased from the shop, it wi</w:t>
      </w:r>
      <w:r>
        <w:rPr>
          <w:color w:val="00000A"/>
          <w:sz w:val="21"/>
          <w:szCs w:val="21"/>
          <w:highlight w:val="white"/>
          <w:lang w:val="en-CA"/>
        </w:rPr>
        <w:t xml:space="preserve">ll disappear from the shop and no longer be purchasable. The item’s cost will be </w:t>
      </w:r>
      <w:del w:id="254" w:author="作者" w:date="2018-03-02T23:38:00Z">
        <w:r w:rsidR="00E17549">
          <w:rPr>
            <w:color w:val="24292E"/>
            <w:sz w:val="21"/>
            <w:szCs w:val="21"/>
            <w:highlight w:val="white"/>
          </w:rPr>
          <w:delText>depend</w:delText>
        </w:r>
      </w:del>
      <w:ins w:id="255" w:author="作者" w:date="2018-03-02T23:38:00Z">
        <w:r>
          <w:rPr>
            <w:color w:val="00000A"/>
            <w:sz w:val="21"/>
            <w:szCs w:val="21"/>
            <w:highlight w:val="white"/>
            <w:lang w:val="en-CA"/>
          </w:rPr>
          <w:t>depending</w:t>
        </w:r>
      </w:ins>
      <w:r>
        <w:rPr>
          <w:color w:val="00000A"/>
          <w:sz w:val="21"/>
          <w:szCs w:val="21"/>
          <w:highlight w:val="white"/>
          <w:lang w:val="en-CA"/>
        </w:rPr>
        <w:t xml:space="preserve"> on how “strong” the item is. Item stats will stack.</w:t>
      </w:r>
    </w:p>
    <w:p w14:paraId="0754519D" w14:textId="77777777" w:rsidR="00233AED" w:rsidRDefault="00E17549">
      <w:pPr>
        <w:spacing w:after="240"/>
        <w:rPr>
          <w:del w:id="256" w:author="作者" w:date="2018-03-02T23:38:00Z"/>
          <w:color w:val="24292E"/>
          <w:sz w:val="21"/>
          <w:szCs w:val="21"/>
          <w:highlight w:val="white"/>
        </w:rPr>
      </w:pPr>
      <w:del w:id="257" w:author="作者" w:date="2018-03-02T23:38:00Z">
        <w:r>
          <w:rPr>
            <w:noProof/>
            <w:color w:val="24292E"/>
            <w:sz w:val="21"/>
            <w:szCs w:val="21"/>
            <w:highlight w:val="white"/>
          </w:rPr>
          <w:drawing>
            <wp:inline distT="114300" distB="114300" distL="114300" distR="114300" wp14:anchorId="48CBB885" wp14:editId="4A72A0E8">
              <wp:extent cx="5943600" cy="21971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943600" cy="2197100"/>
                      </a:xfrm>
                      <a:prstGeom prst="rect">
                        <a:avLst/>
                      </a:prstGeom>
                      <a:ln/>
                    </pic:spPr>
                  </pic:pic>
                </a:graphicData>
              </a:graphic>
            </wp:inline>
          </w:drawing>
        </w:r>
      </w:del>
    </w:p>
    <w:p w14:paraId="7F23E0CC" w14:textId="77777777" w:rsidR="00D1301A" w:rsidRDefault="00682A7E">
      <w:pPr>
        <w:spacing w:after="240"/>
        <w:rPr>
          <w:ins w:id="258" w:author="作者" w:date="2018-03-02T23:38:00Z"/>
          <w:color w:val="00000A"/>
          <w:sz w:val="21"/>
          <w:szCs w:val="21"/>
          <w:highlight w:val="white"/>
          <w:lang w:val="en-CA"/>
        </w:rPr>
      </w:pPr>
      <w:ins w:id="259" w:author="作者" w:date="2018-03-02T23:38:00Z">
        <w:r>
          <w:rPr>
            <w:noProof/>
          </w:rPr>
          <w:drawing>
            <wp:inline distT="0" distB="0" distL="0" distR="0">
              <wp:extent cx="5943600" cy="2197100"/>
              <wp:effectExtent l="0" t="0" r="0" b="0"/>
              <wp:docPr id="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3.png"/>
                      <pic:cNvPicPr>
                        <a:picLocks noChangeAspect="1" noChangeArrowheads="1"/>
                      </pic:cNvPicPr>
                    </pic:nvPicPr>
                    <pic:blipFill>
                      <a:blip r:embed="rId15"/>
                      <a:stretch>
                        <a:fillRect/>
                      </a:stretch>
                    </pic:blipFill>
                    <pic:spPr bwMode="auto">
                      <a:xfrm>
                        <a:off x="0" y="0"/>
                        <a:ext cx="5943600" cy="2197100"/>
                      </a:xfrm>
                      <a:prstGeom prst="rect">
                        <a:avLst/>
                      </a:prstGeom>
                    </pic:spPr>
                  </pic:pic>
                </a:graphicData>
              </a:graphic>
            </wp:inline>
          </w:drawing>
        </w:r>
      </w:ins>
    </w:p>
    <w:p w14:paraId="1E73DE9C" w14:textId="77777777" w:rsidR="00D1301A" w:rsidRDefault="00682A7E">
      <w:pPr>
        <w:spacing w:after="240"/>
        <w:jc w:val="center"/>
        <w:rPr>
          <w:color w:val="00000A"/>
          <w:sz w:val="21"/>
          <w:szCs w:val="21"/>
          <w:highlight w:val="white"/>
          <w:lang w:val="en-CA"/>
        </w:rPr>
      </w:pPr>
      <w:r>
        <w:rPr>
          <w:color w:val="00000A"/>
          <w:sz w:val="21"/>
          <w:szCs w:val="21"/>
          <w:highlight w:val="white"/>
          <w:lang w:val="en-CA"/>
        </w:rPr>
        <w:t>Shop in Boss Walkway</w:t>
      </w:r>
    </w:p>
    <w:p w14:paraId="5E2FBABF" w14:textId="77777777" w:rsidR="00D1301A" w:rsidRDefault="00D1301A">
      <w:pPr>
        <w:spacing w:after="240"/>
        <w:rPr>
          <w:color w:val="00000A"/>
          <w:sz w:val="21"/>
          <w:szCs w:val="21"/>
          <w:highlight w:val="white"/>
          <w:lang w:val="en-CA"/>
        </w:rPr>
      </w:pPr>
    </w:p>
    <w:tbl>
      <w:tblPr>
        <w:tblW w:w="9360" w:type="dxa"/>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firstRow="0" w:lastRow="0" w:firstColumn="0" w:lastColumn="0" w:noHBand="1" w:noVBand="1"/>
      </w:tblPr>
      <w:tblGrid>
        <w:gridCol w:w="4681"/>
        <w:gridCol w:w="4679"/>
      </w:tblGrid>
      <w:tr w:rsidR="00D1301A" w14:paraId="463E0FF7"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681C1471"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Item</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84911D6" w14:textId="77777777" w:rsidR="00D1301A" w:rsidRDefault="00682A7E">
            <w:pPr>
              <w:widowControl w:val="0"/>
              <w:spacing w:line="240" w:lineRule="auto"/>
              <w:rPr>
                <w:color w:val="00000A"/>
                <w:sz w:val="21"/>
                <w:szCs w:val="21"/>
                <w:highlight w:val="white"/>
                <w:lang w:val="en-CA"/>
              </w:rPr>
            </w:pPr>
            <w:r>
              <w:rPr>
                <w:color w:val="00000A"/>
                <w:sz w:val="21"/>
                <w:szCs w:val="21"/>
                <w:highlight w:val="white"/>
                <w:lang w:val="en-CA"/>
              </w:rPr>
              <w:t>Cost</w:t>
            </w:r>
          </w:p>
        </w:tc>
      </w:tr>
      <w:tr w:rsidR="00D1301A" w14:paraId="7C1F1730"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5F74CAC" w14:textId="77777777" w:rsidR="00D1301A" w:rsidRDefault="00682A7E">
            <w:pPr>
              <w:spacing w:after="240"/>
              <w:rPr>
                <w:color w:val="00000A"/>
                <w:sz w:val="21"/>
                <w:szCs w:val="21"/>
                <w:highlight w:val="white"/>
                <w:lang w:val="en-CA"/>
              </w:rPr>
            </w:pPr>
            <w:r>
              <w:rPr>
                <w:color w:val="00000A"/>
                <w:sz w:val="21"/>
                <w:szCs w:val="21"/>
                <w:highlight w:val="white"/>
                <w:lang w:val="en-CA"/>
              </w:rPr>
              <w:t>Repair kit</w:t>
            </w:r>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B454970"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50 </w:t>
            </w:r>
            <w:proofErr w:type="gramStart"/>
            <w:r>
              <w:rPr>
                <w:color w:val="00000A"/>
                <w:sz w:val="21"/>
                <w:szCs w:val="21"/>
                <w:highlight w:val="white"/>
                <w:lang w:val="en-CA"/>
              </w:rPr>
              <w:t>scrap</w:t>
            </w:r>
            <w:proofErr w:type="gramEnd"/>
          </w:p>
        </w:tc>
      </w:tr>
      <w:tr w:rsidR="00D1301A" w14:paraId="32F32D09"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4FC993E8" w14:textId="2A93AEE9" w:rsidR="00D1301A" w:rsidRDefault="00E17549">
            <w:pPr>
              <w:spacing w:after="240"/>
              <w:rPr>
                <w:color w:val="00000A"/>
                <w:sz w:val="21"/>
                <w:szCs w:val="21"/>
                <w:highlight w:val="white"/>
                <w:lang w:val="en-CA"/>
              </w:rPr>
            </w:pPr>
            <w:del w:id="260" w:author="作者" w:date="2018-03-02T23:38:00Z">
              <w:r>
                <w:rPr>
                  <w:sz w:val="21"/>
                  <w:szCs w:val="21"/>
                  <w:highlight w:val="white"/>
                </w:rPr>
                <w:delText>Steel armor</w:delText>
              </w:r>
            </w:del>
            <w:ins w:id="261" w:author="作者" w:date="2018-03-02T23:38:00Z">
              <w:r w:rsidR="00682A7E">
                <w:rPr>
                  <w:color w:val="00000A"/>
                  <w:sz w:val="21"/>
                  <w:szCs w:val="21"/>
                  <w:lang w:val="en-CA"/>
                </w:rPr>
                <w:t>health upgrade level 1</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33C14B6"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50 </w:t>
            </w:r>
            <w:proofErr w:type="gramStart"/>
            <w:r>
              <w:rPr>
                <w:color w:val="00000A"/>
                <w:sz w:val="21"/>
                <w:szCs w:val="21"/>
                <w:highlight w:val="white"/>
                <w:lang w:val="en-CA"/>
              </w:rPr>
              <w:t>scrap</w:t>
            </w:r>
            <w:proofErr w:type="gramEnd"/>
          </w:p>
        </w:tc>
      </w:tr>
      <w:tr w:rsidR="00D1301A" w14:paraId="6BE56B0D"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6137E7A" w14:textId="7EA9F72F" w:rsidR="00D1301A" w:rsidRDefault="00E17549">
            <w:pPr>
              <w:spacing w:after="240"/>
              <w:rPr>
                <w:color w:val="00000A"/>
                <w:sz w:val="21"/>
                <w:szCs w:val="21"/>
                <w:highlight w:val="white"/>
                <w:lang w:val="en-CA"/>
              </w:rPr>
            </w:pPr>
            <w:del w:id="262" w:author="作者" w:date="2018-03-02T23:38:00Z">
              <w:r>
                <w:rPr>
                  <w:sz w:val="21"/>
                  <w:szCs w:val="21"/>
                  <w:highlight w:val="white"/>
                </w:rPr>
                <w:delText>Titanium armor</w:delText>
              </w:r>
            </w:del>
            <w:ins w:id="263" w:author="作者" w:date="2018-03-02T23:38:00Z">
              <w:r w:rsidR="00682A7E">
                <w:rPr>
                  <w:color w:val="00000A"/>
                  <w:sz w:val="21"/>
                  <w:szCs w:val="21"/>
                  <w:lang w:val="en-CA"/>
                </w:rPr>
                <w:t>damage upgrade level 1</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24E7CE63" w14:textId="597CBE68" w:rsidR="00D1301A" w:rsidRDefault="00E17549">
            <w:pPr>
              <w:spacing w:after="240"/>
              <w:rPr>
                <w:color w:val="00000A"/>
                <w:sz w:val="21"/>
                <w:szCs w:val="21"/>
                <w:highlight w:val="white"/>
                <w:lang w:val="en-CA"/>
              </w:rPr>
            </w:pPr>
            <w:del w:id="264" w:author="作者" w:date="2018-03-02T23:38:00Z">
              <w:r>
                <w:rPr>
                  <w:sz w:val="21"/>
                  <w:szCs w:val="21"/>
                  <w:highlight w:val="white"/>
                </w:rPr>
                <w:delText>75</w:delText>
              </w:r>
            </w:del>
            <w:ins w:id="265" w:author="作者" w:date="2018-03-02T23:38:00Z">
              <w:r w:rsidR="00682A7E">
                <w:rPr>
                  <w:color w:val="00000A"/>
                  <w:sz w:val="21"/>
                  <w:szCs w:val="21"/>
                  <w:highlight w:val="white"/>
                  <w:lang w:val="en-CA"/>
                </w:rPr>
                <w:t>50</w:t>
              </w:r>
            </w:ins>
            <w:r w:rsidR="00682A7E">
              <w:rPr>
                <w:color w:val="00000A"/>
                <w:sz w:val="21"/>
                <w:szCs w:val="21"/>
                <w:highlight w:val="white"/>
                <w:lang w:val="en-CA"/>
              </w:rPr>
              <w:t xml:space="preserve"> </w:t>
            </w:r>
            <w:proofErr w:type="gramStart"/>
            <w:r w:rsidR="00682A7E">
              <w:rPr>
                <w:color w:val="00000A"/>
                <w:sz w:val="21"/>
                <w:szCs w:val="21"/>
                <w:highlight w:val="white"/>
                <w:lang w:val="en-CA"/>
              </w:rPr>
              <w:t>scrap</w:t>
            </w:r>
            <w:proofErr w:type="gramEnd"/>
          </w:p>
        </w:tc>
      </w:tr>
      <w:tr w:rsidR="00D1301A" w14:paraId="1992D01C"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B48CFAD" w14:textId="21A19132" w:rsidR="00D1301A" w:rsidRDefault="00E17549">
            <w:pPr>
              <w:spacing w:after="240"/>
              <w:rPr>
                <w:color w:val="00000A"/>
                <w:sz w:val="21"/>
                <w:szCs w:val="21"/>
                <w:highlight w:val="white"/>
                <w:lang w:val="en-CA"/>
              </w:rPr>
            </w:pPr>
            <w:del w:id="266" w:author="作者" w:date="2018-03-02T23:38:00Z">
              <w:r>
                <w:rPr>
                  <w:sz w:val="21"/>
                  <w:szCs w:val="21"/>
                  <w:highlight w:val="white"/>
                </w:rPr>
                <w:delText>Phase Shift armor</w:delText>
              </w:r>
            </w:del>
            <w:ins w:id="267" w:author="作者" w:date="2018-03-02T23:38:00Z">
              <w:r w:rsidR="00682A7E">
                <w:rPr>
                  <w:color w:val="00000A"/>
                  <w:sz w:val="21"/>
                  <w:szCs w:val="21"/>
                  <w:lang w:val="en-CA"/>
                </w:rPr>
                <w:t>health upgrade level 2</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35406BA" w14:textId="4E4BF6D7" w:rsidR="00D1301A" w:rsidRDefault="00E17549">
            <w:pPr>
              <w:spacing w:after="240"/>
              <w:rPr>
                <w:color w:val="00000A"/>
                <w:sz w:val="21"/>
                <w:szCs w:val="21"/>
                <w:highlight w:val="white"/>
                <w:lang w:val="en-CA"/>
              </w:rPr>
            </w:pPr>
            <w:del w:id="268" w:author="作者" w:date="2018-03-02T23:38:00Z">
              <w:r>
                <w:rPr>
                  <w:sz w:val="21"/>
                  <w:szCs w:val="21"/>
                  <w:highlight w:val="white"/>
                </w:rPr>
                <w:delText>100</w:delText>
              </w:r>
            </w:del>
            <w:ins w:id="269" w:author="作者" w:date="2018-03-02T23:38:00Z">
              <w:r w:rsidR="00682A7E">
                <w:rPr>
                  <w:color w:val="00000A"/>
                  <w:sz w:val="21"/>
                  <w:szCs w:val="21"/>
                  <w:highlight w:val="white"/>
                  <w:lang w:val="en-CA"/>
                </w:rPr>
                <w:t>75</w:t>
              </w:r>
            </w:ins>
            <w:r w:rsidR="00682A7E">
              <w:rPr>
                <w:color w:val="00000A"/>
                <w:sz w:val="21"/>
                <w:szCs w:val="21"/>
                <w:highlight w:val="white"/>
                <w:lang w:val="en-CA"/>
              </w:rPr>
              <w:t xml:space="preserve"> </w:t>
            </w:r>
            <w:proofErr w:type="gramStart"/>
            <w:r w:rsidR="00682A7E">
              <w:rPr>
                <w:color w:val="00000A"/>
                <w:sz w:val="21"/>
                <w:szCs w:val="21"/>
                <w:highlight w:val="white"/>
                <w:lang w:val="en-CA"/>
              </w:rPr>
              <w:t>scrap</w:t>
            </w:r>
            <w:proofErr w:type="gramEnd"/>
          </w:p>
        </w:tc>
      </w:tr>
      <w:tr w:rsidR="00D1301A" w14:paraId="40AB5997"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046810A" w14:textId="5349817A" w:rsidR="00D1301A" w:rsidRDefault="00E17549">
            <w:pPr>
              <w:spacing w:after="240"/>
              <w:rPr>
                <w:color w:val="00000A"/>
                <w:sz w:val="21"/>
                <w:szCs w:val="21"/>
                <w:highlight w:val="white"/>
                <w:lang w:val="en-CA"/>
              </w:rPr>
            </w:pPr>
            <w:del w:id="270" w:author="作者" w:date="2018-03-02T23:38:00Z">
              <w:r>
                <w:rPr>
                  <w:sz w:val="21"/>
                  <w:szCs w:val="21"/>
                  <w:highlight w:val="white"/>
                </w:rPr>
                <w:delText>Energy Field armor</w:delText>
              </w:r>
            </w:del>
            <w:ins w:id="271" w:author="作者" w:date="2018-03-02T23:38:00Z">
              <w:r w:rsidR="00682A7E">
                <w:rPr>
                  <w:color w:val="00000A"/>
                  <w:sz w:val="21"/>
                  <w:szCs w:val="21"/>
                  <w:lang w:val="en-CA"/>
                </w:rPr>
                <w:t>damage upgrade level 2</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BD11F52" w14:textId="45F90A53" w:rsidR="00D1301A" w:rsidRDefault="00E17549">
            <w:pPr>
              <w:spacing w:after="240"/>
              <w:rPr>
                <w:color w:val="00000A"/>
                <w:sz w:val="21"/>
                <w:szCs w:val="21"/>
                <w:highlight w:val="white"/>
                <w:lang w:val="en-CA"/>
              </w:rPr>
            </w:pPr>
            <w:del w:id="272" w:author="作者" w:date="2018-03-02T23:38:00Z">
              <w:r>
                <w:rPr>
                  <w:sz w:val="21"/>
                  <w:szCs w:val="21"/>
                  <w:highlight w:val="white"/>
                </w:rPr>
                <w:delText>125</w:delText>
              </w:r>
            </w:del>
            <w:ins w:id="273" w:author="作者" w:date="2018-03-02T23:38:00Z">
              <w:r w:rsidR="00682A7E">
                <w:rPr>
                  <w:color w:val="00000A"/>
                  <w:sz w:val="21"/>
                  <w:szCs w:val="21"/>
                  <w:highlight w:val="white"/>
                  <w:lang w:val="en-CA"/>
                </w:rPr>
                <w:t>75</w:t>
              </w:r>
            </w:ins>
            <w:r w:rsidR="00682A7E">
              <w:rPr>
                <w:color w:val="00000A"/>
                <w:sz w:val="21"/>
                <w:szCs w:val="21"/>
                <w:highlight w:val="white"/>
                <w:lang w:val="en-CA"/>
              </w:rPr>
              <w:t xml:space="preserve"> </w:t>
            </w:r>
            <w:proofErr w:type="gramStart"/>
            <w:r w:rsidR="00682A7E">
              <w:rPr>
                <w:color w:val="00000A"/>
                <w:sz w:val="21"/>
                <w:szCs w:val="21"/>
                <w:highlight w:val="white"/>
                <w:lang w:val="en-CA"/>
              </w:rPr>
              <w:t>scrap</w:t>
            </w:r>
            <w:proofErr w:type="gramEnd"/>
          </w:p>
        </w:tc>
      </w:tr>
      <w:tr w:rsidR="00D1301A" w14:paraId="66888176"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898D6AB" w14:textId="7E0DE64B" w:rsidR="00D1301A" w:rsidRDefault="00E17549">
            <w:pPr>
              <w:spacing w:after="240"/>
              <w:rPr>
                <w:color w:val="00000A"/>
                <w:sz w:val="21"/>
                <w:szCs w:val="21"/>
                <w:highlight w:val="white"/>
                <w:lang w:val="en-CA"/>
              </w:rPr>
            </w:pPr>
            <w:del w:id="274" w:author="作者" w:date="2018-03-02T23:38:00Z">
              <w:r>
                <w:rPr>
                  <w:sz w:val="21"/>
                  <w:szCs w:val="21"/>
                  <w:highlight w:val="white"/>
                </w:rPr>
                <w:delText>Proto X Armor</w:delText>
              </w:r>
            </w:del>
            <w:ins w:id="275" w:author="作者" w:date="2018-03-02T23:38:00Z">
              <w:r w:rsidR="00682A7E">
                <w:rPr>
                  <w:color w:val="00000A"/>
                  <w:sz w:val="21"/>
                  <w:szCs w:val="21"/>
                  <w:lang w:val="en-CA"/>
                </w:rPr>
                <w:t>health upgrade level 3</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6A70054E" w14:textId="7648CAC5" w:rsidR="00D1301A" w:rsidRDefault="00E17549">
            <w:pPr>
              <w:spacing w:after="240"/>
              <w:rPr>
                <w:color w:val="00000A"/>
                <w:sz w:val="21"/>
                <w:szCs w:val="21"/>
                <w:highlight w:val="white"/>
                <w:lang w:val="en-CA"/>
              </w:rPr>
            </w:pPr>
            <w:del w:id="276" w:author="作者" w:date="2018-03-02T23:38:00Z">
              <w:r>
                <w:rPr>
                  <w:sz w:val="21"/>
                  <w:szCs w:val="21"/>
                  <w:highlight w:val="white"/>
                </w:rPr>
                <w:delText>150</w:delText>
              </w:r>
            </w:del>
            <w:ins w:id="277" w:author="作者" w:date="2018-03-02T23:38:00Z">
              <w:r w:rsidR="00682A7E">
                <w:rPr>
                  <w:color w:val="00000A"/>
                  <w:sz w:val="21"/>
                  <w:szCs w:val="21"/>
                  <w:highlight w:val="white"/>
                  <w:lang w:val="en-CA"/>
                </w:rPr>
                <w:t>100</w:t>
              </w:r>
            </w:ins>
            <w:r w:rsidR="00682A7E">
              <w:rPr>
                <w:color w:val="00000A"/>
                <w:sz w:val="21"/>
                <w:szCs w:val="21"/>
                <w:highlight w:val="white"/>
                <w:lang w:val="en-CA"/>
              </w:rPr>
              <w:t xml:space="preserve"> </w:t>
            </w:r>
            <w:proofErr w:type="gramStart"/>
            <w:r w:rsidR="00682A7E">
              <w:rPr>
                <w:color w:val="00000A"/>
                <w:sz w:val="21"/>
                <w:szCs w:val="21"/>
                <w:highlight w:val="white"/>
                <w:lang w:val="en-CA"/>
              </w:rPr>
              <w:t>scrap</w:t>
            </w:r>
            <w:proofErr w:type="gramEnd"/>
          </w:p>
        </w:tc>
      </w:tr>
      <w:tr w:rsidR="00D1301A" w14:paraId="357D4318"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DDB7CF0" w14:textId="6197EDC3" w:rsidR="00D1301A" w:rsidRDefault="00E17549">
            <w:pPr>
              <w:spacing w:after="240"/>
              <w:rPr>
                <w:color w:val="00000A"/>
                <w:sz w:val="21"/>
                <w:szCs w:val="21"/>
                <w:highlight w:val="white"/>
                <w:lang w:val="en-CA"/>
              </w:rPr>
            </w:pPr>
            <w:del w:id="278" w:author="作者" w:date="2018-03-02T23:38:00Z">
              <w:r>
                <w:rPr>
                  <w:sz w:val="21"/>
                  <w:szCs w:val="21"/>
                  <w:highlight w:val="white"/>
                </w:rPr>
                <w:delText>Armor Piercing Rounds</w:delText>
              </w:r>
            </w:del>
            <w:ins w:id="279" w:author="作者" w:date="2018-03-02T23:38:00Z">
              <w:r w:rsidR="00682A7E">
                <w:rPr>
                  <w:color w:val="00000A"/>
                  <w:sz w:val="21"/>
                  <w:szCs w:val="21"/>
                  <w:lang w:val="en-CA"/>
                </w:rPr>
                <w:t>damage upgrade level 3</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0854BA57" w14:textId="1C8937F8" w:rsidR="00D1301A" w:rsidRDefault="00E17549">
            <w:pPr>
              <w:spacing w:after="240"/>
              <w:rPr>
                <w:color w:val="00000A"/>
                <w:sz w:val="21"/>
                <w:szCs w:val="21"/>
                <w:highlight w:val="white"/>
                <w:lang w:val="en-CA"/>
              </w:rPr>
            </w:pPr>
            <w:del w:id="280" w:author="作者" w:date="2018-03-02T23:38:00Z">
              <w:r>
                <w:rPr>
                  <w:sz w:val="21"/>
                  <w:szCs w:val="21"/>
                  <w:highlight w:val="white"/>
                </w:rPr>
                <w:delText>50</w:delText>
              </w:r>
            </w:del>
            <w:ins w:id="281" w:author="作者" w:date="2018-03-02T23:38:00Z">
              <w:r w:rsidR="00682A7E">
                <w:rPr>
                  <w:color w:val="00000A"/>
                  <w:sz w:val="21"/>
                  <w:szCs w:val="21"/>
                  <w:highlight w:val="white"/>
                  <w:lang w:val="en-CA"/>
                </w:rPr>
                <w:t>100</w:t>
              </w:r>
            </w:ins>
            <w:r w:rsidR="00682A7E">
              <w:rPr>
                <w:color w:val="00000A"/>
                <w:sz w:val="21"/>
                <w:szCs w:val="21"/>
                <w:highlight w:val="white"/>
                <w:lang w:val="en-CA"/>
              </w:rPr>
              <w:t xml:space="preserve"> </w:t>
            </w:r>
            <w:proofErr w:type="gramStart"/>
            <w:r w:rsidR="00682A7E">
              <w:rPr>
                <w:color w:val="00000A"/>
                <w:sz w:val="21"/>
                <w:szCs w:val="21"/>
                <w:highlight w:val="white"/>
                <w:lang w:val="en-CA"/>
              </w:rPr>
              <w:t>scrap</w:t>
            </w:r>
            <w:proofErr w:type="gramEnd"/>
          </w:p>
        </w:tc>
      </w:tr>
      <w:tr w:rsidR="00D1301A" w14:paraId="62050E91"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2183BEFF" w14:textId="5734EEAC" w:rsidR="00D1301A" w:rsidRDefault="00E17549">
            <w:pPr>
              <w:spacing w:after="240"/>
              <w:rPr>
                <w:color w:val="00000A"/>
                <w:sz w:val="21"/>
                <w:szCs w:val="21"/>
                <w:highlight w:val="white"/>
                <w:lang w:val="en-CA"/>
              </w:rPr>
            </w:pPr>
            <w:del w:id="282" w:author="作者" w:date="2018-03-02T23:38:00Z">
              <w:r>
                <w:rPr>
                  <w:sz w:val="21"/>
                  <w:szCs w:val="21"/>
                  <w:highlight w:val="white"/>
                </w:rPr>
                <w:delText>Hi-Kinetic Delivery System</w:delText>
              </w:r>
            </w:del>
            <w:ins w:id="283" w:author="作者" w:date="2018-03-02T23:38:00Z">
              <w:r w:rsidR="00682A7E">
                <w:rPr>
                  <w:color w:val="00000A"/>
                  <w:sz w:val="21"/>
                  <w:szCs w:val="21"/>
                  <w:lang w:val="en-CA"/>
                </w:rPr>
                <w:t>health upgrade level 4</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5642F6DB" w14:textId="24B52490" w:rsidR="00D1301A" w:rsidRDefault="00E17549">
            <w:pPr>
              <w:spacing w:after="240"/>
              <w:rPr>
                <w:color w:val="00000A"/>
                <w:sz w:val="21"/>
                <w:szCs w:val="21"/>
                <w:highlight w:val="white"/>
                <w:lang w:val="en-CA"/>
              </w:rPr>
            </w:pPr>
            <w:del w:id="284" w:author="作者" w:date="2018-03-02T23:38:00Z">
              <w:r>
                <w:rPr>
                  <w:sz w:val="21"/>
                  <w:szCs w:val="21"/>
                  <w:highlight w:val="white"/>
                </w:rPr>
                <w:delText>75</w:delText>
              </w:r>
            </w:del>
            <w:ins w:id="285" w:author="作者" w:date="2018-03-02T23:38:00Z">
              <w:r w:rsidR="00682A7E">
                <w:rPr>
                  <w:color w:val="00000A"/>
                  <w:sz w:val="21"/>
                  <w:szCs w:val="21"/>
                  <w:highlight w:val="white"/>
                  <w:lang w:val="en-CA"/>
                </w:rPr>
                <w:t>125</w:t>
              </w:r>
            </w:ins>
            <w:r w:rsidR="00682A7E">
              <w:rPr>
                <w:color w:val="00000A"/>
                <w:sz w:val="21"/>
                <w:szCs w:val="21"/>
                <w:highlight w:val="white"/>
                <w:lang w:val="en-CA"/>
              </w:rPr>
              <w:t xml:space="preserve"> </w:t>
            </w:r>
            <w:proofErr w:type="gramStart"/>
            <w:r w:rsidR="00682A7E">
              <w:rPr>
                <w:color w:val="00000A"/>
                <w:sz w:val="21"/>
                <w:szCs w:val="21"/>
                <w:highlight w:val="white"/>
                <w:lang w:val="en-CA"/>
              </w:rPr>
              <w:t>scrap</w:t>
            </w:r>
            <w:proofErr w:type="gramEnd"/>
          </w:p>
        </w:tc>
      </w:tr>
      <w:tr w:rsidR="00D1301A" w14:paraId="1A41B8BC"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70CB6CD" w14:textId="54486740" w:rsidR="00D1301A" w:rsidRDefault="00E17549">
            <w:pPr>
              <w:spacing w:after="240"/>
              <w:rPr>
                <w:color w:val="00000A"/>
                <w:sz w:val="21"/>
                <w:szCs w:val="21"/>
                <w:highlight w:val="white"/>
                <w:lang w:val="en-CA"/>
              </w:rPr>
            </w:pPr>
            <w:del w:id="286" w:author="作者" w:date="2018-03-02T23:38:00Z">
              <w:r>
                <w:rPr>
                  <w:sz w:val="21"/>
                  <w:szCs w:val="21"/>
                  <w:highlight w:val="white"/>
                </w:rPr>
                <w:delText>Magnetic Coating</w:delText>
              </w:r>
            </w:del>
            <w:ins w:id="287" w:author="作者" w:date="2018-03-02T23:38:00Z">
              <w:r w:rsidR="00682A7E">
                <w:rPr>
                  <w:color w:val="00000A"/>
                  <w:sz w:val="21"/>
                  <w:szCs w:val="21"/>
                  <w:lang w:val="en-CA"/>
                </w:rPr>
                <w:t>damage upgrade level 4</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3DCDC66A" w14:textId="78ADF244" w:rsidR="00D1301A" w:rsidRDefault="00E17549">
            <w:pPr>
              <w:spacing w:after="240"/>
              <w:rPr>
                <w:color w:val="00000A"/>
                <w:sz w:val="21"/>
                <w:szCs w:val="21"/>
                <w:highlight w:val="white"/>
                <w:lang w:val="en-CA"/>
              </w:rPr>
            </w:pPr>
            <w:del w:id="288" w:author="作者" w:date="2018-03-02T23:38:00Z">
              <w:r>
                <w:rPr>
                  <w:sz w:val="21"/>
                  <w:szCs w:val="21"/>
                  <w:highlight w:val="white"/>
                </w:rPr>
                <w:delText>100</w:delText>
              </w:r>
            </w:del>
            <w:ins w:id="289" w:author="作者" w:date="2018-03-02T23:38:00Z">
              <w:r w:rsidR="00682A7E">
                <w:rPr>
                  <w:color w:val="00000A"/>
                  <w:sz w:val="21"/>
                  <w:szCs w:val="21"/>
                  <w:highlight w:val="white"/>
                  <w:lang w:val="en-CA"/>
                </w:rPr>
                <w:t>125</w:t>
              </w:r>
            </w:ins>
            <w:r w:rsidR="00682A7E">
              <w:rPr>
                <w:color w:val="00000A"/>
                <w:sz w:val="21"/>
                <w:szCs w:val="21"/>
                <w:highlight w:val="white"/>
                <w:lang w:val="en-CA"/>
              </w:rPr>
              <w:t xml:space="preserve"> </w:t>
            </w:r>
            <w:proofErr w:type="gramStart"/>
            <w:r w:rsidR="00682A7E">
              <w:rPr>
                <w:color w:val="00000A"/>
                <w:sz w:val="21"/>
                <w:szCs w:val="21"/>
                <w:highlight w:val="white"/>
                <w:lang w:val="en-CA"/>
              </w:rPr>
              <w:t>scrap</w:t>
            </w:r>
            <w:proofErr w:type="gramEnd"/>
          </w:p>
        </w:tc>
      </w:tr>
      <w:tr w:rsidR="00D1301A" w14:paraId="33223E45"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6658D12C" w14:textId="443409BF" w:rsidR="00D1301A" w:rsidRDefault="00E17549">
            <w:pPr>
              <w:spacing w:after="240"/>
              <w:rPr>
                <w:color w:val="00000A"/>
                <w:sz w:val="21"/>
                <w:szCs w:val="21"/>
                <w:highlight w:val="white"/>
                <w:lang w:val="en-CA"/>
              </w:rPr>
            </w:pPr>
            <w:del w:id="290" w:author="作者" w:date="2018-03-02T23:38:00Z">
              <w:r>
                <w:rPr>
                  <w:sz w:val="21"/>
                  <w:szCs w:val="21"/>
                  <w:highlight w:val="white"/>
                </w:rPr>
                <w:delText>Newtype Psycho-communication</w:delText>
              </w:r>
            </w:del>
            <w:ins w:id="291" w:author="作者" w:date="2018-03-02T23:38:00Z">
              <w:r w:rsidR="00682A7E">
                <w:rPr>
                  <w:color w:val="00000A"/>
                  <w:sz w:val="21"/>
                  <w:szCs w:val="21"/>
                  <w:lang w:val="en-CA"/>
                </w:rPr>
                <w:t>health upgrade level 5</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785D6CC2" w14:textId="1B66C5B9" w:rsidR="00D1301A" w:rsidRDefault="00E17549">
            <w:pPr>
              <w:spacing w:after="240"/>
              <w:rPr>
                <w:color w:val="00000A"/>
                <w:sz w:val="21"/>
                <w:szCs w:val="21"/>
                <w:highlight w:val="white"/>
                <w:lang w:val="en-CA"/>
              </w:rPr>
            </w:pPr>
            <w:del w:id="292" w:author="作者" w:date="2018-03-02T23:38:00Z">
              <w:r>
                <w:rPr>
                  <w:sz w:val="21"/>
                  <w:szCs w:val="21"/>
                  <w:highlight w:val="white"/>
                </w:rPr>
                <w:delText>125</w:delText>
              </w:r>
            </w:del>
            <w:ins w:id="293" w:author="作者" w:date="2018-03-02T23:38:00Z">
              <w:r w:rsidR="00682A7E">
                <w:rPr>
                  <w:color w:val="00000A"/>
                  <w:sz w:val="21"/>
                  <w:szCs w:val="21"/>
                  <w:highlight w:val="white"/>
                  <w:lang w:val="en-CA"/>
                </w:rPr>
                <w:t>150</w:t>
              </w:r>
            </w:ins>
            <w:r w:rsidR="00682A7E">
              <w:rPr>
                <w:color w:val="00000A"/>
                <w:sz w:val="21"/>
                <w:szCs w:val="21"/>
                <w:highlight w:val="white"/>
                <w:lang w:val="en-CA"/>
              </w:rPr>
              <w:t xml:space="preserve"> </w:t>
            </w:r>
            <w:proofErr w:type="gramStart"/>
            <w:r w:rsidR="00682A7E">
              <w:rPr>
                <w:color w:val="00000A"/>
                <w:sz w:val="21"/>
                <w:szCs w:val="21"/>
                <w:highlight w:val="white"/>
                <w:lang w:val="en-CA"/>
              </w:rPr>
              <w:t>scrap</w:t>
            </w:r>
            <w:proofErr w:type="gramEnd"/>
          </w:p>
        </w:tc>
      </w:tr>
      <w:tr w:rsidR="00D1301A" w14:paraId="52721898" w14:textId="77777777">
        <w:tc>
          <w:tcPr>
            <w:tcW w:w="4680"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43BBB735" w14:textId="50BBFBCF" w:rsidR="00D1301A" w:rsidRDefault="00E17549">
            <w:pPr>
              <w:spacing w:after="240"/>
              <w:rPr>
                <w:color w:val="00000A"/>
                <w:sz w:val="21"/>
                <w:szCs w:val="21"/>
                <w:highlight w:val="white"/>
                <w:lang w:val="en-CA"/>
              </w:rPr>
            </w:pPr>
            <w:del w:id="294" w:author="作者" w:date="2018-03-02T23:38:00Z">
              <w:r>
                <w:rPr>
                  <w:sz w:val="21"/>
                  <w:szCs w:val="21"/>
                  <w:highlight w:val="white"/>
                </w:rPr>
                <w:delText>Beam Weaponry</w:delText>
              </w:r>
            </w:del>
            <w:ins w:id="295" w:author="作者" w:date="2018-03-02T23:38:00Z">
              <w:r w:rsidR="00682A7E">
                <w:rPr>
                  <w:color w:val="00000A"/>
                  <w:sz w:val="21"/>
                  <w:szCs w:val="21"/>
                  <w:lang w:val="en-CA"/>
                </w:rPr>
                <w:t xml:space="preserve">damage </w:t>
              </w:r>
              <w:r w:rsidR="00682A7E">
                <w:rPr>
                  <w:color w:val="00000A"/>
                  <w:sz w:val="21"/>
                  <w:szCs w:val="21"/>
                  <w:lang w:val="en-CA"/>
                </w:rPr>
                <w:t>upgrade level 5</w:t>
              </w:r>
            </w:ins>
          </w:p>
        </w:tc>
        <w:tc>
          <w:tcPr>
            <w:tcW w:w="4679" w:type="dxa"/>
            <w:tcBorders>
              <w:top w:val="single" w:sz="8" w:space="0" w:color="000001"/>
              <w:left w:val="single" w:sz="8" w:space="0" w:color="000001"/>
              <w:bottom w:val="single" w:sz="8" w:space="0" w:color="000001"/>
              <w:right w:val="single" w:sz="8" w:space="0" w:color="000001"/>
            </w:tcBorders>
            <w:shd w:val="clear" w:color="auto" w:fill="auto"/>
            <w:tcMar>
              <w:left w:w="70" w:type="dxa"/>
            </w:tcMar>
          </w:tcPr>
          <w:p w14:paraId="13703370"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150 </w:t>
            </w:r>
            <w:proofErr w:type="gramStart"/>
            <w:r>
              <w:rPr>
                <w:color w:val="00000A"/>
                <w:sz w:val="21"/>
                <w:szCs w:val="21"/>
                <w:highlight w:val="white"/>
                <w:lang w:val="en-CA"/>
              </w:rPr>
              <w:t>scrap</w:t>
            </w:r>
            <w:proofErr w:type="gramEnd"/>
          </w:p>
        </w:tc>
      </w:tr>
    </w:tbl>
    <w:p w14:paraId="7E264EF0" w14:textId="77777777" w:rsidR="00D1301A" w:rsidRDefault="00D1301A">
      <w:pPr>
        <w:spacing w:after="240"/>
        <w:rPr>
          <w:color w:val="00000A"/>
          <w:sz w:val="21"/>
          <w:szCs w:val="21"/>
          <w:highlight w:val="white"/>
          <w:lang w:val="en-CA"/>
        </w:rPr>
      </w:pPr>
    </w:p>
    <w:p w14:paraId="1EAF5795" w14:textId="77777777" w:rsidR="00D1301A" w:rsidRDefault="00682A7E">
      <w:pPr>
        <w:pStyle w:val="2"/>
        <w:numPr>
          <w:ilvl w:val="0"/>
          <w:numId w:val="2"/>
        </w:numPr>
        <w:spacing w:after="240"/>
        <w:rPr>
          <w:color w:val="00000A"/>
          <w:lang w:val="en-CA"/>
        </w:rPr>
      </w:pPr>
      <w:bookmarkStart w:id="296" w:name="_jtfxou137xq4"/>
      <w:bookmarkEnd w:id="296"/>
      <w:r>
        <w:rPr>
          <w:color w:val="00000A"/>
          <w:lang w:val="en-CA"/>
        </w:rPr>
        <w:t xml:space="preserve">Item Availability </w:t>
      </w:r>
    </w:p>
    <w:p w14:paraId="47BFB57D" w14:textId="161F5051" w:rsidR="00D1301A" w:rsidRDefault="00682A7E">
      <w:pPr>
        <w:spacing w:after="240"/>
        <w:rPr>
          <w:color w:val="00000A"/>
          <w:highlight w:val="white"/>
          <w:lang w:val="en-CA"/>
        </w:rPr>
      </w:pPr>
      <w:r>
        <w:rPr>
          <w:color w:val="00000A"/>
          <w:highlight w:val="white"/>
          <w:lang w:val="en-CA"/>
        </w:rPr>
        <w:t xml:space="preserve">There are repair </w:t>
      </w:r>
      <w:r>
        <w:rPr>
          <w:color w:val="00000A"/>
          <w:sz w:val="21"/>
          <w:szCs w:val="21"/>
          <w:highlight w:val="white"/>
          <w:lang w:val="en-CA"/>
        </w:rPr>
        <w:t>kits</w:t>
      </w:r>
      <w:r>
        <w:rPr>
          <w:color w:val="00000A"/>
          <w:highlight w:val="white"/>
          <w:lang w:val="en-CA"/>
        </w:rPr>
        <w:t xml:space="preserve">, </w:t>
      </w:r>
      <w:del w:id="297" w:author="作者" w:date="2018-03-02T23:38:00Z">
        <w:r w:rsidR="00E17549">
          <w:rPr>
            <w:highlight w:val="white"/>
          </w:rPr>
          <w:delText xml:space="preserve">weapons, </w:delText>
        </w:r>
      </w:del>
      <w:ins w:id="298" w:author="作者" w:date="2018-03-02T23:38:00Z">
        <w:r>
          <w:rPr>
            <w:color w:val="00000A"/>
            <w:sz w:val="21"/>
            <w:szCs w:val="21"/>
            <w:lang w:val="en-CA"/>
          </w:rPr>
          <w:t>health upgrade</w:t>
        </w:r>
        <w:r>
          <w:rPr>
            <w:color w:val="00000A"/>
            <w:highlight w:val="white"/>
            <w:lang w:val="en-CA"/>
          </w:rPr>
          <w:t>,</w:t>
        </w:r>
      </w:ins>
      <w:r>
        <w:rPr>
          <w:color w:val="00000A"/>
          <w:highlight w:val="white"/>
          <w:lang w:val="en-CA"/>
        </w:rPr>
        <w:t xml:space="preserve"> and </w:t>
      </w:r>
      <w:del w:id="299" w:author="作者" w:date="2018-03-02T23:38:00Z">
        <w:r w:rsidR="00E17549">
          <w:rPr>
            <w:highlight w:val="white"/>
          </w:rPr>
          <w:delText>armours</w:delText>
        </w:r>
      </w:del>
      <w:ins w:id="300" w:author="作者" w:date="2018-03-02T23:38:00Z">
        <w:r>
          <w:rPr>
            <w:color w:val="00000A"/>
            <w:sz w:val="21"/>
            <w:szCs w:val="21"/>
            <w:lang w:val="en-CA"/>
          </w:rPr>
          <w:t>damage upgrade</w:t>
        </w:r>
      </w:ins>
      <w:r>
        <w:rPr>
          <w:color w:val="00000A"/>
          <w:sz w:val="21"/>
          <w:szCs w:val="21"/>
          <w:lang w:val="en-CA"/>
        </w:rPr>
        <w:t xml:space="preserve"> </w:t>
      </w:r>
      <w:r>
        <w:rPr>
          <w:color w:val="00000A"/>
          <w:highlight w:val="white"/>
          <w:lang w:val="en-CA"/>
        </w:rPr>
        <w:t xml:space="preserve">that can be purchased to improve player’s stats. The stock will not change over time. Each level will have </w:t>
      </w:r>
      <w:del w:id="301" w:author="作者" w:date="2018-03-02T23:38:00Z">
        <w:r w:rsidR="00E17549">
          <w:rPr>
            <w:highlight w:val="white"/>
          </w:rPr>
          <w:delText xml:space="preserve">a </w:delText>
        </w:r>
      </w:del>
      <w:r>
        <w:rPr>
          <w:color w:val="00000A"/>
          <w:highlight w:val="white"/>
          <w:lang w:val="en-CA"/>
        </w:rPr>
        <w:t xml:space="preserve">different </w:t>
      </w:r>
      <w:del w:id="302" w:author="作者" w:date="2018-03-02T23:38:00Z">
        <w:r w:rsidR="00E17549">
          <w:rPr>
            <w:highlight w:val="white"/>
          </w:rPr>
          <w:delText>type</w:delText>
        </w:r>
      </w:del>
      <w:ins w:id="303" w:author="作者" w:date="2018-03-02T23:38:00Z">
        <w:r>
          <w:rPr>
            <w:color w:val="00000A"/>
            <w:highlight w:val="white"/>
            <w:lang w:val="en-CA"/>
          </w:rPr>
          <w:t>levels</w:t>
        </w:r>
      </w:ins>
      <w:r>
        <w:rPr>
          <w:color w:val="00000A"/>
          <w:highlight w:val="white"/>
          <w:lang w:val="en-CA"/>
        </w:rPr>
        <w:t xml:space="preserve"> of </w:t>
      </w:r>
      <w:del w:id="304" w:author="作者" w:date="2018-03-02T23:38:00Z">
        <w:r w:rsidR="00E17549">
          <w:rPr>
            <w:highlight w:val="white"/>
          </w:rPr>
          <w:delText>weapon</w:delText>
        </w:r>
      </w:del>
      <w:ins w:id="305" w:author="作者" w:date="2018-03-02T23:38:00Z">
        <w:r>
          <w:rPr>
            <w:color w:val="00000A"/>
            <w:sz w:val="21"/>
            <w:szCs w:val="21"/>
            <w:lang w:val="en-CA"/>
          </w:rPr>
          <w:t>health upgrade</w:t>
        </w:r>
      </w:ins>
      <w:r>
        <w:rPr>
          <w:color w:val="00000A"/>
          <w:highlight w:val="white"/>
          <w:lang w:val="en-CA"/>
        </w:rPr>
        <w:t xml:space="preserve"> and </w:t>
      </w:r>
      <w:del w:id="306" w:author="作者" w:date="2018-03-02T23:38:00Z">
        <w:r w:rsidR="00E17549">
          <w:rPr>
            <w:highlight w:val="white"/>
          </w:rPr>
          <w:delText>armour</w:delText>
        </w:r>
      </w:del>
      <w:ins w:id="307" w:author="作者" w:date="2018-03-02T23:38:00Z">
        <w:r>
          <w:rPr>
            <w:color w:val="00000A"/>
            <w:sz w:val="21"/>
            <w:szCs w:val="21"/>
            <w:lang w:val="en-CA"/>
          </w:rPr>
          <w:t>damag</w:t>
        </w:r>
        <w:r>
          <w:rPr>
            <w:color w:val="00000A"/>
            <w:sz w:val="21"/>
            <w:szCs w:val="21"/>
            <w:lang w:val="en-CA"/>
          </w:rPr>
          <w:t>e upgrade</w:t>
        </w:r>
        <w:r>
          <w:rPr>
            <w:color w:val="00000A"/>
            <w:highlight w:val="white"/>
            <w:lang w:val="en-CA"/>
          </w:rPr>
          <w:t>. For example</w:t>
        </w:r>
      </w:ins>
      <w:r>
        <w:rPr>
          <w:color w:val="00000A"/>
          <w:highlight w:val="white"/>
          <w:lang w:val="en-CA"/>
        </w:rPr>
        <w:t xml:space="preserve">, level 1 will have the </w:t>
      </w:r>
      <w:del w:id="308" w:author="作者" w:date="2018-03-02T23:38:00Z">
        <w:r w:rsidR="00E17549">
          <w:rPr>
            <w:sz w:val="21"/>
            <w:szCs w:val="21"/>
            <w:highlight w:val="white"/>
          </w:rPr>
          <w:delText>Armor Piercing Rounds</w:delText>
        </w:r>
      </w:del>
      <w:ins w:id="309" w:author="作者" w:date="2018-03-02T23:38:00Z">
        <w:r>
          <w:rPr>
            <w:color w:val="00000A"/>
            <w:sz w:val="21"/>
            <w:szCs w:val="21"/>
            <w:lang w:val="en-CA"/>
          </w:rPr>
          <w:t>health upgrade</w:t>
        </w:r>
        <w:r>
          <w:rPr>
            <w:color w:val="00000A"/>
            <w:highlight w:val="white"/>
            <w:lang w:val="en-CA"/>
          </w:rPr>
          <w:t xml:space="preserve"> level 1</w:t>
        </w:r>
      </w:ins>
      <w:r>
        <w:rPr>
          <w:color w:val="00000A"/>
          <w:highlight w:val="white"/>
          <w:lang w:val="en-CA"/>
        </w:rPr>
        <w:t xml:space="preserve"> and </w:t>
      </w:r>
      <w:del w:id="310" w:author="作者" w:date="2018-03-02T23:38:00Z">
        <w:r w:rsidR="00E17549">
          <w:rPr>
            <w:sz w:val="21"/>
            <w:szCs w:val="21"/>
            <w:highlight w:val="white"/>
          </w:rPr>
          <w:delText>Steel armor</w:delText>
        </w:r>
      </w:del>
      <w:ins w:id="311" w:author="作者" w:date="2018-03-02T23:38:00Z">
        <w:r>
          <w:rPr>
            <w:color w:val="00000A"/>
            <w:sz w:val="21"/>
            <w:szCs w:val="21"/>
            <w:lang w:val="en-CA"/>
          </w:rPr>
          <w:t>damage upgrade</w:t>
        </w:r>
        <w:r>
          <w:rPr>
            <w:color w:val="00000A"/>
            <w:sz w:val="21"/>
            <w:szCs w:val="21"/>
            <w:highlight w:val="white"/>
            <w:lang w:val="en-CA"/>
          </w:rPr>
          <w:t xml:space="preserve"> level 1</w:t>
        </w:r>
      </w:ins>
      <w:r>
        <w:rPr>
          <w:color w:val="00000A"/>
          <w:sz w:val="21"/>
          <w:szCs w:val="21"/>
          <w:highlight w:val="white"/>
          <w:lang w:val="en-CA"/>
        </w:rPr>
        <w:t xml:space="preserve"> and each successive level will have the next </w:t>
      </w:r>
      <w:del w:id="312" w:author="作者" w:date="2018-03-02T23:38:00Z">
        <w:r w:rsidR="00E17549">
          <w:rPr>
            <w:sz w:val="21"/>
            <w:szCs w:val="21"/>
            <w:highlight w:val="white"/>
          </w:rPr>
          <w:delText>armour and weapon</w:delText>
        </w:r>
      </w:del>
      <w:ins w:id="313" w:author="作者" w:date="2018-03-02T23:38:00Z">
        <w:r>
          <w:rPr>
            <w:color w:val="00000A"/>
            <w:sz w:val="21"/>
            <w:szCs w:val="21"/>
            <w:highlight w:val="white"/>
            <w:lang w:val="en-CA"/>
          </w:rPr>
          <w:t>level of upgrade items</w:t>
        </w:r>
      </w:ins>
      <w:r>
        <w:rPr>
          <w:color w:val="00000A"/>
          <w:sz w:val="21"/>
          <w:szCs w:val="21"/>
          <w:highlight w:val="white"/>
          <w:lang w:val="en-CA"/>
        </w:rPr>
        <w:t xml:space="preserve"> of the next rank. There will always be one repair kit to be purchased before the end of the </w:t>
      </w:r>
      <w:r>
        <w:rPr>
          <w:color w:val="00000A"/>
          <w:sz w:val="21"/>
          <w:szCs w:val="21"/>
          <w:highlight w:val="white"/>
          <w:lang w:val="en-CA"/>
        </w:rPr>
        <w:t>level.</w:t>
      </w:r>
    </w:p>
    <w:p w14:paraId="20A24564" w14:textId="77777777" w:rsidR="00D1301A" w:rsidRDefault="00682A7E">
      <w:pPr>
        <w:pStyle w:val="2"/>
        <w:numPr>
          <w:ilvl w:val="0"/>
          <w:numId w:val="2"/>
        </w:numPr>
        <w:spacing w:after="240"/>
        <w:rPr>
          <w:color w:val="00000A"/>
          <w:lang w:val="en-CA"/>
        </w:rPr>
      </w:pPr>
      <w:bookmarkStart w:id="314" w:name="_i6dalcqd7brc"/>
      <w:bookmarkEnd w:id="314"/>
      <w:r>
        <w:rPr>
          <w:color w:val="00000A"/>
          <w:lang w:val="en-CA"/>
        </w:rPr>
        <w:t xml:space="preserve">Enemy Types </w:t>
      </w:r>
    </w:p>
    <w:p w14:paraId="0C4CE406" w14:textId="77777777" w:rsidR="00D1301A" w:rsidRDefault="00682A7E">
      <w:pPr>
        <w:spacing w:after="240"/>
        <w:rPr>
          <w:color w:val="00000A"/>
          <w:sz w:val="21"/>
          <w:szCs w:val="21"/>
          <w:highlight w:val="white"/>
          <w:lang w:val="en-CA"/>
        </w:rPr>
      </w:pPr>
      <w:r>
        <w:rPr>
          <w:color w:val="00000A"/>
          <w:sz w:val="21"/>
          <w:szCs w:val="21"/>
          <w:highlight w:val="white"/>
          <w:lang w:val="en-CA"/>
        </w:rPr>
        <w:t>(Some sprite sheets are cut for space, refer to sprite sheets if you want to complete sheet.)</w:t>
      </w:r>
    </w:p>
    <w:p w14:paraId="7CD473B9"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Rolling Mech - Ground enemy that moves in a single direction does damage to the player on touch </w:t>
      </w:r>
    </w:p>
    <w:p w14:paraId="4A58EC72" w14:textId="77777777" w:rsidR="00233AED" w:rsidRDefault="00E17549">
      <w:pPr>
        <w:spacing w:after="240"/>
        <w:rPr>
          <w:del w:id="315" w:author="作者" w:date="2018-03-02T23:38:00Z"/>
          <w:color w:val="24292E"/>
          <w:sz w:val="21"/>
          <w:szCs w:val="21"/>
          <w:highlight w:val="white"/>
        </w:rPr>
      </w:pPr>
      <w:del w:id="316" w:author="作者" w:date="2018-03-02T23:38:00Z">
        <w:r>
          <w:rPr>
            <w:noProof/>
            <w:color w:val="24292E"/>
            <w:sz w:val="21"/>
            <w:szCs w:val="21"/>
            <w:highlight w:val="white"/>
          </w:rPr>
          <w:drawing>
            <wp:inline distT="114300" distB="114300" distL="114300" distR="114300" wp14:anchorId="5073B405" wp14:editId="01CDFF28">
              <wp:extent cx="5105400" cy="16002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105400" cy="1600200"/>
                      </a:xfrm>
                      <a:prstGeom prst="rect">
                        <a:avLst/>
                      </a:prstGeom>
                      <a:ln/>
                    </pic:spPr>
                  </pic:pic>
                </a:graphicData>
              </a:graphic>
            </wp:inline>
          </w:drawing>
        </w:r>
      </w:del>
    </w:p>
    <w:p w14:paraId="7D686D39" w14:textId="77777777" w:rsidR="00D1301A" w:rsidRDefault="00682A7E">
      <w:pPr>
        <w:spacing w:after="240"/>
        <w:rPr>
          <w:ins w:id="317" w:author="作者" w:date="2018-03-02T23:38:00Z"/>
          <w:color w:val="00000A"/>
          <w:sz w:val="21"/>
          <w:szCs w:val="21"/>
          <w:highlight w:val="white"/>
          <w:lang w:val="en-CA"/>
        </w:rPr>
      </w:pPr>
      <w:ins w:id="318" w:author="作者" w:date="2018-03-02T23:38:00Z">
        <w:r>
          <w:rPr>
            <w:noProof/>
          </w:rPr>
          <w:drawing>
            <wp:inline distT="0" distB="0" distL="0" distR="0">
              <wp:extent cx="5105400" cy="1600200"/>
              <wp:effectExtent l="0" t="0" r="0" b="0"/>
              <wp:docPr id="1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5.png"/>
                      <pic:cNvPicPr>
                        <a:picLocks noChangeAspect="1" noChangeArrowheads="1"/>
                      </pic:cNvPicPr>
                    </pic:nvPicPr>
                    <pic:blipFill>
                      <a:blip r:embed="rId16"/>
                      <a:stretch>
                        <a:fillRect/>
                      </a:stretch>
                    </pic:blipFill>
                    <pic:spPr bwMode="auto">
                      <a:xfrm>
                        <a:off x="0" y="0"/>
                        <a:ext cx="5105400" cy="1600200"/>
                      </a:xfrm>
                      <a:prstGeom prst="rect">
                        <a:avLst/>
                      </a:prstGeom>
                    </pic:spPr>
                  </pic:pic>
                </a:graphicData>
              </a:graphic>
            </wp:inline>
          </w:drawing>
        </w:r>
      </w:ins>
    </w:p>
    <w:p w14:paraId="2A332F00" w14:textId="77777777" w:rsidR="00D1301A" w:rsidRDefault="00682A7E">
      <w:pPr>
        <w:spacing w:after="240"/>
        <w:jc w:val="center"/>
        <w:rPr>
          <w:color w:val="00000A"/>
          <w:sz w:val="21"/>
          <w:szCs w:val="21"/>
          <w:highlight w:val="white"/>
          <w:lang w:val="en-CA"/>
        </w:rPr>
      </w:pPr>
      <w:r>
        <w:rPr>
          <w:color w:val="00000A"/>
          <w:sz w:val="21"/>
          <w:szCs w:val="21"/>
          <w:highlight w:val="white"/>
          <w:lang w:val="en-CA"/>
        </w:rPr>
        <w:t>Rolling Mech</w:t>
      </w:r>
    </w:p>
    <w:p w14:paraId="089EE041" w14:textId="77777777" w:rsidR="00D1301A" w:rsidRDefault="00D1301A">
      <w:pPr>
        <w:spacing w:after="240"/>
        <w:rPr>
          <w:color w:val="00000A"/>
          <w:sz w:val="21"/>
          <w:szCs w:val="21"/>
          <w:highlight w:val="white"/>
          <w:lang w:val="en-CA"/>
        </w:rPr>
      </w:pPr>
    </w:p>
    <w:p w14:paraId="520DDB81"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 </w:t>
      </w:r>
      <w:r>
        <w:rPr>
          <w:color w:val="00000A"/>
          <w:sz w:val="21"/>
          <w:szCs w:val="21"/>
          <w:highlight w:val="white"/>
          <w:lang w:val="en-CA"/>
        </w:rPr>
        <w:t xml:space="preserve">Air enemy that flies in a direction does damage to the player on touch </w:t>
      </w:r>
    </w:p>
    <w:p w14:paraId="78AABF0C" w14:textId="56C2651E" w:rsidR="00D1301A" w:rsidRDefault="00682A7E">
      <w:pPr>
        <w:spacing w:after="240"/>
        <w:jc w:val="center"/>
        <w:rPr>
          <w:color w:val="00000A"/>
          <w:sz w:val="21"/>
          <w:szCs w:val="21"/>
          <w:highlight w:val="white"/>
          <w:lang w:val="en-CA"/>
        </w:rPr>
      </w:pPr>
      <w:r>
        <w:rPr>
          <w:color w:val="00000A"/>
          <w:sz w:val="21"/>
          <w:szCs w:val="21"/>
          <w:highlight w:val="white"/>
          <w:lang w:val="en-CA"/>
        </w:rPr>
        <w:t xml:space="preserve"> </w:t>
      </w:r>
      <w:del w:id="319" w:author="作者" w:date="2018-03-02T23:38:00Z">
        <w:r w:rsidR="00E17549">
          <w:rPr>
            <w:noProof/>
            <w:color w:val="24292E"/>
            <w:sz w:val="21"/>
            <w:szCs w:val="21"/>
            <w:highlight w:val="white"/>
          </w:rPr>
          <w:drawing>
            <wp:inline distT="114300" distB="114300" distL="114300" distR="114300" wp14:anchorId="7AAE0398" wp14:editId="00CCCAF2">
              <wp:extent cx="2543175" cy="4381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543175" cy="438150"/>
                      </a:xfrm>
                      <a:prstGeom prst="rect">
                        <a:avLst/>
                      </a:prstGeom>
                      <a:ln/>
                    </pic:spPr>
                  </pic:pic>
                </a:graphicData>
              </a:graphic>
            </wp:inline>
          </w:drawing>
        </w:r>
      </w:del>
      <w:ins w:id="320" w:author="作者" w:date="2018-03-02T23:38:00Z">
        <w:r>
          <w:rPr>
            <w:noProof/>
            <w:color w:val="00000A"/>
            <w:sz w:val="21"/>
            <w:szCs w:val="21"/>
            <w:highlight w:val="white"/>
            <w:lang w:val="en-CA"/>
          </w:rPr>
          <w:drawing>
            <wp:inline distT="0" distB="0" distL="0" distR="0">
              <wp:extent cx="2543175" cy="438150"/>
              <wp:effectExtent l="0" t="0" r="0" b="0"/>
              <wp:docPr id="1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7.png"/>
                      <pic:cNvPicPr>
                        <a:picLocks noChangeAspect="1" noChangeArrowheads="1"/>
                      </pic:cNvPicPr>
                    </pic:nvPicPr>
                    <pic:blipFill>
                      <a:blip r:embed="rId17"/>
                      <a:stretch>
                        <a:fillRect/>
                      </a:stretch>
                    </pic:blipFill>
                    <pic:spPr bwMode="auto">
                      <a:xfrm>
                        <a:off x="0" y="0"/>
                        <a:ext cx="2543175" cy="438150"/>
                      </a:xfrm>
                      <a:prstGeom prst="rect">
                        <a:avLst/>
                      </a:prstGeom>
                    </pic:spPr>
                  </pic:pic>
                </a:graphicData>
              </a:graphic>
            </wp:inline>
          </w:drawing>
        </w:r>
      </w:ins>
    </w:p>
    <w:p w14:paraId="497031BC" w14:textId="77777777" w:rsidR="00D1301A" w:rsidRDefault="00682A7E">
      <w:pPr>
        <w:spacing w:after="240"/>
        <w:jc w:val="center"/>
        <w:rPr>
          <w:color w:val="00000A"/>
          <w:sz w:val="21"/>
          <w:szCs w:val="21"/>
          <w:highlight w:val="white"/>
          <w:lang w:val="en-CA"/>
        </w:rPr>
      </w:pPr>
      <w:r>
        <w:rPr>
          <w:color w:val="00000A"/>
          <w:sz w:val="21"/>
          <w:szCs w:val="21"/>
          <w:highlight w:val="white"/>
          <w:lang w:val="en-CA"/>
        </w:rPr>
        <w:t>Sky mech</w:t>
      </w:r>
    </w:p>
    <w:p w14:paraId="7030D53B"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Enemy </w:t>
      </w:r>
      <w:proofErr w:type="spellStart"/>
      <w:r>
        <w:rPr>
          <w:color w:val="00000A"/>
          <w:sz w:val="21"/>
          <w:szCs w:val="21"/>
          <w:highlight w:val="white"/>
          <w:lang w:val="en-CA"/>
        </w:rPr>
        <w:t>Gundam</w:t>
      </w:r>
      <w:proofErr w:type="spellEnd"/>
      <w:r>
        <w:rPr>
          <w:color w:val="00000A"/>
          <w:sz w:val="21"/>
          <w:szCs w:val="21"/>
          <w:highlight w:val="white"/>
          <w:lang w:val="en-CA"/>
        </w:rPr>
        <w:t xml:space="preserve"> (</w:t>
      </w:r>
      <w:proofErr w:type="spellStart"/>
      <w:r>
        <w:rPr>
          <w:color w:val="00000A"/>
          <w:sz w:val="21"/>
          <w:szCs w:val="21"/>
          <w:highlight w:val="white"/>
          <w:lang w:val="en-CA"/>
        </w:rPr>
        <w:t>Epeon</w:t>
      </w:r>
      <w:proofErr w:type="spellEnd"/>
      <w:r>
        <w:rPr>
          <w:color w:val="00000A"/>
          <w:sz w:val="21"/>
          <w:szCs w:val="21"/>
          <w:highlight w:val="white"/>
          <w:lang w:val="en-CA"/>
        </w:rPr>
        <w:t xml:space="preserve">) that performs a melee attack when in range of the player </w:t>
      </w:r>
      <w:proofErr w:type="gramStart"/>
      <w:r>
        <w:rPr>
          <w:color w:val="00000A"/>
          <w:sz w:val="21"/>
          <w:szCs w:val="21"/>
          <w:highlight w:val="white"/>
          <w:lang w:val="en-CA"/>
        </w:rPr>
        <w:t>( refer</w:t>
      </w:r>
      <w:proofErr w:type="gramEnd"/>
      <w:r>
        <w:rPr>
          <w:color w:val="00000A"/>
          <w:sz w:val="21"/>
          <w:szCs w:val="21"/>
          <w:highlight w:val="white"/>
          <w:lang w:val="en-CA"/>
        </w:rPr>
        <w:t xml:space="preserve"> to enemy controller for implementation)</w:t>
      </w:r>
    </w:p>
    <w:p w14:paraId="4B92489B" w14:textId="77777777" w:rsidR="00233AED" w:rsidRDefault="00E17549">
      <w:pPr>
        <w:spacing w:after="240"/>
        <w:jc w:val="center"/>
        <w:rPr>
          <w:del w:id="321" w:author="作者" w:date="2018-03-02T23:38:00Z"/>
          <w:color w:val="24292E"/>
          <w:sz w:val="21"/>
          <w:szCs w:val="21"/>
          <w:highlight w:val="white"/>
        </w:rPr>
      </w:pPr>
      <w:del w:id="322" w:author="作者" w:date="2018-03-02T23:38:00Z">
        <w:r>
          <w:rPr>
            <w:noProof/>
            <w:color w:val="24292E"/>
            <w:sz w:val="21"/>
            <w:szCs w:val="21"/>
            <w:highlight w:val="white"/>
          </w:rPr>
          <w:drawing>
            <wp:inline distT="114300" distB="114300" distL="114300" distR="114300" wp14:anchorId="45F83FF8" wp14:editId="5FBAF458">
              <wp:extent cx="4124325" cy="1590675"/>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124325" cy="1590675"/>
                      </a:xfrm>
                      <a:prstGeom prst="rect">
                        <a:avLst/>
                      </a:prstGeom>
                      <a:ln/>
                    </pic:spPr>
                  </pic:pic>
                </a:graphicData>
              </a:graphic>
            </wp:inline>
          </w:drawing>
        </w:r>
      </w:del>
    </w:p>
    <w:p w14:paraId="1C7133C5" w14:textId="77777777" w:rsidR="00D1301A" w:rsidRDefault="00682A7E">
      <w:pPr>
        <w:spacing w:after="240"/>
        <w:jc w:val="center"/>
        <w:rPr>
          <w:ins w:id="323" w:author="作者" w:date="2018-03-02T23:38:00Z"/>
          <w:color w:val="00000A"/>
          <w:sz w:val="21"/>
          <w:szCs w:val="21"/>
          <w:highlight w:val="white"/>
          <w:lang w:val="en-CA"/>
        </w:rPr>
      </w:pPr>
      <w:ins w:id="324" w:author="作者" w:date="2018-03-02T23:38:00Z">
        <w:r>
          <w:rPr>
            <w:noProof/>
          </w:rPr>
          <w:drawing>
            <wp:inline distT="0" distB="0" distL="0" distR="0">
              <wp:extent cx="4124325" cy="1590675"/>
              <wp:effectExtent l="0" t="0" r="0" b="0"/>
              <wp:docPr id="1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a:picLocks noChangeAspect="1" noChangeArrowheads="1"/>
                      </pic:cNvPicPr>
                    </pic:nvPicPr>
                    <pic:blipFill>
                      <a:blip r:embed="rId18"/>
                      <a:stretch>
                        <a:fillRect/>
                      </a:stretch>
                    </pic:blipFill>
                    <pic:spPr bwMode="auto">
                      <a:xfrm>
                        <a:off x="0" y="0"/>
                        <a:ext cx="4124325" cy="1590675"/>
                      </a:xfrm>
                      <a:prstGeom prst="rect">
                        <a:avLst/>
                      </a:prstGeom>
                    </pic:spPr>
                  </pic:pic>
                </a:graphicData>
              </a:graphic>
            </wp:inline>
          </w:drawing>
        </w:r>
      </w:ins>
    </w:p>
    <w:p w14:paraId="3DDBBF71" w14:textId="77777777" w:rsidR="00D1301A" w:rsidRDefault="00682A7E">
      <w:pPr>
        <w:spacing w:after="240"/>
        <w:jc w:val="center"/>
        <w:rPr>
          <w:color w:val="00000A"/>
          <w:sz w:val="21"/>
          <w:szCs w:val="21"/>
          <w:highlight w:val="white"/>
          <w:lang w:val="en-CA"/>
        </w:rPr>
      </w:pPr>
      <w:proofErr w:type="spellStart"/>
      <w:r>
        <w:rPr>
          <w:color w:val="00000A"/>
          <w:sz w:val="21"/>
          <w:szCs w:val="21"/>
          <w:highlight w:val="white"/>
          <w:lang w:val="en-CA"/>
        </w:rPr>
        <w:t>Epeon</w:t>
      </w:r>
      <w:proofErr w:type="spellEnd"/>
    </w:p>
    <w:p w14:paraId="324C38B4"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Enemy </w:t>
      </w:r>
      <w:proofErr w:type="spellStart"/>
      <w:r>
        <w:rPr>
          <w:color w:val="00000A"/>
          <w:sz w:val="21"/>
          <w:szCs w:val="21"/>
          <w:highlight w:val="white"/>
          <w:lang w:val="en-CA"/>
        </w:rPr>
        <w:t>gundam</w:t>
      </w:r>
      <w:proofErr w:type="spellEnd"/>
      <w:r>
        <w:rPr>
          <w:color w:val="00000A"/>
          <w:sz w:val="21"/>
          <w:szCs w:val="21"/>
          <w:highlight w:val="white"/>
          <w:lang w:val="en-CA"/>
        </w:rPr>
        <w:t xml:space="preserve"> (</w:t>
      </w:r>
      <w:proofErr w:type="spellStart"/>
      <w:r>
        <w:rPr>
          <w:color w:val="00000A"/>
          <w:sz w:val="21"/>
          <w:szCs w:val="21"/>
          <w:highlight w:val="white"/>
          <w:lang w:val="en-CA"/>
        </w:rPr>
        <w:t>Tallgeese</w:t>
      </w:r>
      <w:proofErr w:type="spellEnd"/>
      <w:r>
        <w:rPr>
          <w:color w:val="00000A"/>
          <w:sz w:val="21"/>
          <w:szCs w:val="21"/>
          <w:highlight w:val="white"/>
          <w:lang w:val="en-CA"/>
        </w:rPr>
        <w:t>) that shoots 3</w:t>
      </w:r>
      <w:r>
        <w:rPr>
          <w:color w:val="00000A"/>
          <w:sz w:val="21"/>
          <w:szCs w:val="21"/>
          <w:highlight w:val="white"/>
          <w:lang w:val="en-CA"/>
        </w:rPr>
        <w:t xml:space="preserve"> projectiles if the absolute distance of the x and y coordinate is within 10 on the x and 5 on the </w:t>
      </w:r>
      <w:proofErr w:type="spellStart"/>
      <w:r>
        <w:rPr>
          <w:color w:val="00000A"/>
          <w:sz w:val="21"/>
          <w:szCs w:val="21"/>
          <w:highlight w:val="white"/>
          <w:lang w:val="en-CA"/>
        </w:rPr>
        <w:t>y.</w:t>
      </w:r>
      <w:proofErr w:type="spellEnd"/>
    </w:p>
    <w:p w14:paraId="223CB959" w14:textId="77777777" w:rsidR="00233AED" w:rsidRDefault="00E17549">
      <w:pPr>
        <w:spacing w:after="240"/>
        <w:jc w:val="center"/>
        <w:rPr>
          <w:del w:id="325" w:author="作者" w:date="2018-03-02T23:38:00Z"/>
          <w:color w:val="24292E"/>
          <w:sz w:val="21"/>
          <w:szCs w:val="21"/>
          <w:highlight w:val="white"/>
        </w:rPr>
      </w:pPr>
      <w:del w:id="326" w:author="作者" w:date="2018-03-02T23:38:00Z">
        <w:r>
          <w:rPr>
            <w:noProof/>
            <w:color w:val="24292E"/>
            <w:sz w:val="21"/>
            <w:szCs w:val="21"/>
            <w:highlight w:val="white"/>
          </w:rPr>
          <w:drawing>
            <wp:inline distT="114300" distB="114300" distL="114300" distR="114300" wp14:anchorId="0E9F5BF5" wp14:editId="12978A91">
              <wp:extent cx="3286125" cy="117157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3286125" cy="1171575"/>
                      </a:xfrm>
                      <a:prstGeom prst="rect">
                        <a:avLst/>
                      </a:prstGeom>
                      <a:ln/>
                    </pic:spPr>
                  </pic:pic>
                </a:graphicData>
              </a:graphic>
            </wp:inline>
          </w:drawing>
        </w:r>
      </w:del>
    </w:p>
    <w:p w14:paraId="31282563" w14:textId="77777777" w:rsidR="00D1301A" w:rsidRDefault="00682A7E">
      <w:pPr>
        <w:spacing w:after="240"/>
        <w:jc w:val="center"/>
        <w:rPr>
          <w:ins w:id="327" w:author="作者" w:date="2018-03-02T23:38:00Z"/>
          <w:color w:val="00000A"/>
          <w:sz w:val="21"/>
          <w:szCs w:val="21"/>
          <w:highlight w:val="white"/>
          <w:lang w:val="en-CA"/>
        </w:rPr>
      </w:pPr>
      <w:ins w:id="328" w:author="作者" w:date="2018-03-02T23:38:00Z">
        <w:r>
          <w:rPr>
            <w:noProof/>
          </w:rPr>
          <w:drawing>
            <wp:inline distT="0" distB="0" distL="0" distR="0">
              <wp:extent cx="3286125" cy="1171575"/>
              <wp:effectExtent l="0" t="0" r="0" b="0"/>
              <wp:docPr id="1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png"/>
                      <pic:cNvPicPr>
                        <a:picLocks noChangeAspect="1" noChangeArrowheads="1"/>
                      </pic:cNvPicPr>
                    </pic:nvPicPr>
                    <pic:blipFill>
                      <a:blip r:embed="rId19"/>
                      <a:stretch>
                        <a:fillRect/>
                      </a:stretch>
                    </pic:blipFill>
                    <pic:spPr bwMode="auto">
                      <a:xfrm>
                        <a:off x="0" y="0"/>
                        <a:ext cx="3286125" cy="1171575"/>
                      </a:xfrm>
                      <a:prstGeom prst="rect">
                        <a:avLst/>
                      </a:prstGeom>
                    </pic:spPr>
                  </pic:pic>
                </a:graphicData>
              </a:graphic>
            </wp:inline>
          </w:drawing>
        </w:r>
      </w:ins>
    </w:p>
    <w:p w14:paraId="6C2F1231" w14:textId="77777777" w:rsidR="00D1301A" w:rsidRDefault="00682A7E">
      <w:pPr>
        <w:spacing w:after="240"/>
        <w:jc w:val="center"/>
        <w:rPr>
          <w:color w:val="00000A"/>
          <w:sz w:val="21"/>
          <w:szCs w:val="21"/>
          <w:highlight w:val="white"/>
          <w:lang w:val="en-CA"/>
        </w:rPr>
      </w:pPr>
      <w:r>
        <w:rPr>
          <w:color w:val="00000A"/>
          <w:sz w:val="21"/>
          <w:szCs w:val="21"/>
          <w:highlight w:val="white"/>
          <w:lang w:val="en-CA"/>
        </w:rPr>
        <w:t>Tall Geese</w:t>
      </w:r>
    </w:p>
    <w:p w14:paraId="64D9C9B9" w14:textId="77777777" w:rsidR="00D1301A" w:rsidRDefault="00682A7E">
      <w:pPr>
        <w:spacing w:after="240"/>
        <w:rPr>
          <w:color w:val="00000A"/>
          <w:sz w:val="21"/>
          <w:szCs w:val="21"/>
          <w:highlight w:val="white"/>
          <w:lang w:val="en-CA"/>
        </w:rPr>
      </w:pPr>
      <w:r>
        <w:rPr>
          <w:color w:val="00000A"/>
          <w:sz w:val="21"/>
          <w:szCs w:val="21"/>
          <w:highlight w:val="white"/>
          <w:lang w:val="en-CA"/>
        </w:rPr>
        <w:t>Static hazards</w:t>
      </w:r>
    </w:p>
    <w:p w14:paraId="121CBC04" w14:textId="77777777" w:rsidR="00D1301A" w:rsidRDefault="00682A7E">
      <w:pPr>
        <w:spacing w:after="240"/>
        <w:rPr>
          <w:color w:val="00000A"/>
          <w:sz w:val="21"/>
          <w:szCs w:val="21"/>
          <w:highlight w:val="white"/>
          <w:lang w:val="en-CA"/>
        </w:rPr>
      </w:pPr>
      <w:r>
        <w:rPr>
          <w:color w:val="00000A"/>
          <w:sz w:val="21"/>
          <w:szCs w:val="21"/>
          <w:highlight w:val="white"/>
          <w:lang w:val="en-CA"/>
        </w:rPr>
        <w:t>Spikes - set health to zero on touch</w:t>
      </w:r>
    </w:p>
    <w:p w14:paraId="736597F4" w14:textId="77777777" w:rsidR="00D1301A" w:rsidRDefault="00682A7E">
      <w:pPr>
        <w:spacing w:after="240"/>
        <w:rPr>
          <w:color w:val="00000A"/>
          <w:sz w:val="21"/>
          <w:szCs w:val="21"/>
          <w:highlight w:val="white"/>
          <w:lang w:val="en-CA"/>
        </w:rPr>
      </w:pPr>
      <w:r>
        <w:rPr>
          <w:color w:val="00000A"/>
          <w:sz w:val="21"/>
          <w:szCs w:val="21"/>
          <w:highlight w:val="white"/>
          <w:lang w:val="en-CA"/>
        </w:rPr>
        <w:t>Out of bounds/Fall Death - set health to zero on touch</w:t>
      </w:r>
    </w:p>
    <w:p w14:paraId="1B8355D1"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Boss one - </w:t>
      </w:r>
      <w:proofErr w:type="spellStart"/>
      <w:r>
        <w:rPr>
          <w:color w:val="00000A"/>
          <w:sz w:val="21"/>
          <w:szCs w:val="21"/>
          <w:highlight w:val="white"/>
          <w:lang w:val="en-CA"/>
        </w:rPr>
        <w:t>Mattrex</w:t>
      </w:r>
      <w:proofErr w:type="spellEnd"/>
    </w:p>
    <w:p w14:paraId="5AAB97DE" w14:textId="77777777" w:rsidR="00233AED" w:rsidRDefault="00E17549">
      <w:pPr>
        <w:spacing w:after="240"/>
        <w:rPr>
          <w:del w:id="329" w:author="作者" w:date="2018-03-02T23:38:00Z"/>
          <w:color w:val="24292E"/>
          <w:sz w:val="21"/>
          <w:szCs w:val="21"/>
          <w:highlight w:val="white"/>
        </w:rPr>
      </w:pPr>
      <w:del w:id="330" w:author="作者" w:date="2018-03-02T23:38:00Z">
        <w:r>
          <w:rPr>
            <w:noProof/>
            <w:color w:val="24292E"/>
            <w:sz w:val="21"/>
            <w:szCs w:val="21"/>
            <w:highlight w:val="white"/>
          </w:rPr>
          <w:drawing>
            <wp:inline distT="114300" distB="114300" distL="114300" distR="114300" wp14:anchorId="03EE0C86" wp14:editId="5E63213B">
              <wp:extent cx="3457575" cy="7715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457575" cy="771525"/>
                      </a:xfrm>
                      <a:prstGeom prst="rect">
                        <a:avLst/>
                      </a:prstGeom>
                      <a:ln/>
                    </pic:spPr>
                  </pic:pic>
                </a:graphicData>
              </a:graphic>
            </wp:inline>
          </w:drawing>
        </w:r>
      </w:del>
    </w:p>
    <w:p w14:paraId="187FF53D" w14:textId="77777777" w:rsidR="00D1301A" w:rsidRDefault="00682A7E">
      <w:pPr>
        <w:spacing w:after="240"/>
        <w:rPr>
          <w:ins w:id="331" w:author="作者" w:date="2018-03-02T23:38:00Z"/>
          <w:color w:val="00000A"/>
          <w:sz w:val="21"/>
          <w:szCs w:val="21"/>
          <w:highlight w:val="white"/>
          <w:lang w:val="en-CA"/>
        </w:rPr>
      </w:pPr>
      <w:ins w:id="332" w:author="作者" w:date="2018-03-02T23:38:00Z">
        <w:r>
          <w:rPr>
            <w:noProof/>
          </w:rPr>
          <w:drawing>
            <wp:inline distT="0" distB="0" distL="0" distR="0">
              <wp:extent cx="3457575" cy="771525"/>
              <wp:effectExtent l="0" t="0" r="0" b="0"/>
              <wp:docPr id="14"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png"/>
                      <pic:cNvPicPr>
                        <a:picLocks noChangeAspect="1" noChangeArrowheads="1"/>
                      </pic:cNvPicPr>
                    </pic:nvPicPr>
                    <pic:blipFill>
                      <a:blip r:embed="rId20"/>
                      <a:stretch>
                        <a:fillRect/>
                      </a:stretch>
                    </pic:blipFill>
                    <pic:spPr bwMode="auto">
                      <a:xfrm>
                        <a:off x="0" y="0"/>
                        <a:ext cx="3457575" cy="771525"/>
                      </a:xfrm>
                      <a:prstGeom prst="rect">
                        <a:avLst/>
                      </a:prstGeom>
                    </pic:spPr>
                  </pic:pic>
                </a:graphicData>
              </a:graphic>
            </wp:inline>
          </w:drawing>
        </w:r>
      </w:ins>
    </w:p>
    <w:p w14:paraId="7FEFF57B" w14:textId="77777777" w:rsidR="00D1301A" w:rsidRDefault="00682A7E">
      <w:pPr>
        <w:spacing w:after="240"/>
        <w:rPr>
          <w:color w:val="00000A"/>
          <w:sz w:val="21"/>
          <w:szCs w:val="21"/>
          <w:highlight w:val="white"/>
          <w:lang w:val="en-CA"/>
        </w:rPr>
      </w:pPr>
      <w:r>
        <w:rPr>
          <w:color w:val="00000A"/>
          <w:sz w:val="21"/>
          <w:szCs w:val="21"/>
          <w:highlight w:val="white"/>
          <w:lang w:val="en-CA"/>
        </w:rPr>
        <w:t>Boss AI Patte</w:t>
      </w:r>
      <w:r>
        <w:rPr>
          <w:color w:val="00000A"/>
          <w:sz w:val="21"/>
          <w:szCs w:val="21"/>
          <w:highlight w:val="white"/>
          <w:lang w:val="en-CA"/>
        </w:rPr>
        <w:t>rns has a sequence of moves that he randomly loops through</w:t>
      </w:r>
      <w:ins w:id="333" w:author="作者" w:date="2018-03-02T23:38:00Z">
        <w:r>
          <w:rPr>
            <w:color w:val="00000A"/>
            <w:sz w:val="21"/>
            <w:szCs w:val="21"/>
            <w:highlight w:val="white"/>
            <w:lang w:val="en-CA"/>
          </w:rPr>
          <w:t>.</w:t>
        </w:r>
      </w:ins>
    </w:p>
    <w:p w14:paraId="33A96519" w14:textId="77777777" w:rsidR="00D1301A" w:rsidRDefault="00682A7E">
      <w:pPr>
        <w:numPr>
          <w:ilvl w:val="0"/>
          <w:numId w:val="1"/>
        </w:numPr>
        <w:spacing w:after="240"/>
        <w:contextualSpacing/>
        <w:rPr>
          <w:color w:val="00000A"/>
          <w:sz w:val="21"/>
          <w:szCs w:val="21"/>
          <w:highlight w:val="white"/>
          <w:lang w:val="en-CA"/>
        </w:rPr>
      </w:pPr>
      <w:r>
        <w:rPr>
          <w:color w:val="00000A"/>
          <w:sz w:val="21"/>
          <w:szCs w:val="21"/>
          <w:highlight w:val="white"/>
          <w:lang w:val="en-CA"/>
        </w:rPr>
        <w:t xml:space="preserve">Fire Ball Attack - Fire </w:t>
      </w:r>
      <w:proofErr w:type="spellStart"/>
      <w:r>
        <w:rPr>
          <w:color w:val="00000A"/>
          <w:sz w:val="21"/>
          <w:szCs w:val="21"/>
          <w:highlight w:val="white"/>
          <w:lang w:val="en-CA"/>
        </w:rPr>
        <w:t>dino</w:t>
      </w:r>
      <w:proofErr w:type="spellEnd"/>
      <w:r>
        <w:rPr>
          <w:color w:val="00000A"/>
          <w:sz w:val="21"/>
          <w:szCs w:val="21"/>
          <w:highlight w:val="white"/>
          <w:lang w:val="en-CA"/>
        </w:rPr>
        <w:t xml:space="preserve"> shoots a fireball projectile at the player, each fireball will do 10 </w:t>
      </w:r>
      <w:proofErr w:type="gramStart"/>
      <w:r>
        <w:rPr>
          <w:color w:val="00000A"/>
          <w:sz w:val="21"/>
          <w:szCs w:val="21"/>
          <w:highlight w:val="white"/>
          <w:lang w:val="en-CA"/>
        </w:rPr>
        <w:t>damage</w:t>
      </w:r>
      <w:proofErr w:type="gramEnd"/>
      <w:ins w:id="334" w:author="作者" w:date="2018-03-02T23:38:00Z">
        <w:r>
          <w:rPr>
            <w:color w:val="00000A"/>
            <w:sz w:val="21"/>
            <w:szCs w:val="21"/>
            <w:highlight w:val="white"/>
            <w:lang w:val="en-CA"/>
          </w:rPr>
          <w:t>.</w:t>
        </w:r>
      </w:ins>
    </w:p>
    <w:p w14:paraId="1BFEC940" w14:textId="77777777" w:rsidR="00233AED" w:rsidRDefault="00E17549">
      <w:pPr>
        <w:spacing w:after="240"/>
        <w:rPr>
          <w:del w:id="335" w:author="作者" w:date="2018-03-02T23:38:00Z"/>
          <w:color w:val="24292E"/>
          <w:sz w:val="21"/>
          <w:szCs w:val="21"/>
          <w:highlight w:val="white"/>
        </w:rPr>
      </w:pPr>
      <w:del w:id="336" w:author="作者" w:date="2018-03-02T23:38:00Z">
        <w:r>
          <w:rPr>
            <w:noProof/>
            <w:color w:val="24292E"/>
            <w:sz w:val="21"/>
            <w:szCs w:val="21"/>
            <w:highlight w:val="white"/>
          </w:rPr>
          <w:drawing>
            <wp:inline distT="114300" distB="114300" distL="114300" distR="114300" wp14:anchorId="187B568C" wp14:editId="4EB3F879">
              <wp:extent cx="5343525" cy="9239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343525" cy="923925"/>
                      </a:xfrm>
                      <a:prstGeom prst="rect">
                        <a:avLst/>
                      </a:prstGeom>
                      <a:ln/>
                    </pic:spPr>
                  </pic:pic>
                </a:graphicData>
              </a:graphic>
            </wp:inline>
          </w:drawing>
        </w:r>
      </w:del>
    </w:p>
    <w:p w14:paraId="04983BD7" w14:textId="77777777" w:rsidR="00D1301A" w:rsidRDefault="00682A7E">
      <w:pPr>
        <w:spacing w:after="240"/>
        <w:rPr>
          <w:ins w:id="337" w:author="作者" w:date="2018-03-02T23:38:00Z"/>
          <w:color w:val="00000A"/>
          <w:sz w:val="21"/>
          <w:szCs w:val="21"/>
          <w:highlight w:val="white"/>
          <w:lang w:val="en-CA"/>
        </w:rPr>
      </w:pPr>
      <w:ins w:id="338" w:author="作者" w:date="2018-03-02T23:38:00Z">
        <w:r>
          <w:rPr>
            <w:noProof/>
          </w:rPr>
          <w:drawing>
            <wp:inline distT="0" distB="0" distL="0" distR="0">
              <wp:extent cx="5343525" cy="923925"/>
              <wp:effectExtent l="0" t="0" r="0" b="0"/>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png"/>
                      <pic:cNvPicPr>
                        <a:picLocks noChangeAspect="1" noChangeArrowheads="1"/>
                      </pic:cNvPicPr>
                    </pic:nvPicPr>
                    <pic:blipFill>
                      <a:blip r:embed="rId21"/>
                      <a:stretch>
                        <a:fillRect/>
                      </a:stretch>
                    </pic:blipFill>
                    <pic:spPr bwMode="auto">
                      <a:xfrm>
                        <a:off x="0" y="0"/>
                        <a:ext cx="5343525" cy="923925"/>
                      </a:xfrm>
                      <a:prstGeom prst="rect">
                        <a:avLst/>
                      </a:prstGeom>
                    </pic:spPr>
                  </pic:pic>
                </a:graphicData>
              </a:graphic>
            </wp:inline>
          </w:drawing>
        </w:r>
      </w:ins>
    </w:p>
    <w:p w14:paraId="5F3C4CB8" w14:textId="69501BF6" w:rsidR="00D1301A" w:rsidRDefault="00682A7E">
      <w:pPr>
        <w:spacing w:after="240"/>
        <w:rPr>
          <w:color w:val="00000A"/>
          <w:sz w:val="21"/>
          <w:szCs w:val="21"/>
          <w:highlight w:val="white"/>
          <w:lang w:val="en-CA"/>
        </w:rPr>
      </w:pPr>
      <w:r>
        <w:rPr>
          <w:color w:val="00000A"/>
          <w:sz w:val="21"/>
          <w:szCs w:val="21"/>
          <w:highlight w:val="white"/>
          <w:lang w:val="en-CA"/>
        </w:rPr>
        <w:t>2.) Jump Attack</w:t>
      </w:r>
      <w:del w:id="339" w:author="作者" w:date="2018-03-02T23:38:00Z">
        <w:r w:rsidR="00E17549">
          <w:rPr>
            <w:color w:val="24292E"/>
            <w:sz w:val="21"/>
            <w:szCs w:val="21"/>
            <w:highlight w:val="white"/>
          </w:rPr>
          <w:delText xml:space="preserve">  -</w:delText>
        </w:r>
      </w:del>
      <w:ins w:id="340" w:author="作者" w:date="2018-03-02T23:38:00Z">
        <w:r>
          <w:rPr>
            <w:color w:val="00000A"/>
            <w:sz w:val="21"/>
            <w:szCs w:val="21"/>
            <w:highlight w:val="white"/>
            <w:lang w:val="en-CA"/>
          </w:rPr>
          <w:t>:</w:t>
        </w:r>
      </w:ins>
      <w:r>
        <w:rPr>
          <w:color w:val="00000A"/>
          <w:sz w:val="21"/>
          <w:szCs w:val="21"/>
          <w:highlight w:val="white"/>
          <w:lang w:val="en-CA"/>
        </w:rPr>
        <w:t xml:space="preserve">  He jumps high into the air and attempts to stomp the player, if the pl</w:t>
      </w:r>
      <w:r>
        <w:rPr>
          <w:color w:val="00000A"/>
          <w:sz w:val="21"/>
          <w:szCs w:val="21"/>
          <w:highlight w:val="white"/>
          <w:lang w:val="en-CA"/>
        </w:rPr>
        <w:t xml:space="preserve">ayer at any point touches the </w:t>
      </w:r>
      <w:proofErr w:type="spellStart"/>
      <w:r>
        <w:rPr>
          <w:color w:val="00000A"/>
          <w:sz w:val="21"/>
          <w:szCs w:val="21"/>
          <w:highlight w:val="white"/>
          <w:lang w:val="en-CA"/>
        </w:rPr>
        <w:t>dino</w:t>
      </w:r>
      <w:proofErr w:type="spellEnd"/>
      <w:r>
        <w:rPr>
          <w:color w:val="00000A"/>
          <w:sz w:val="21"/>
          <w:szCs w:val="21"/>
          <w:highlight w:val="white"/>
          <w:lang w:val="en-CA"/>
        </w:rPr>
        <w:t xml:space="preserve"> in the air he takes damage. Jump attack does 10 </w:t>
      </w:r>
      <w:proofErr w:type="gramStart"/>
      <w:r>
        <w:rPr>
          <w:color w:val="00000A"/>
          <w:sz w:val="21"/>
          <w:szCs w:val="21"/>
          <w:highlight w:val="white"/>
          <w:lang w:val="en-CA"/>
        </w:rPr>
        <w:t>damage</w:t>
      </w:r>
      <w:proofErr w:type="gramEnd"/>
      <w:r>
        <w:rPr>
          <w:color w:val="00000A"/>
          <w:sz w:val="21"/>
          <w:szCs w:val="21"/>
          <w:highlight w:val="white"/>
          <w:lang w:val="en-CA"/>
        </w:rPr>
        <w:t>.</w:t>
      </w:r>
    </w:p>
    <w:p w14:paraId="414D9CAF" w14:textId="77777777" w:rsidR="00233AED" w:rsidRDefault="00E17549">
      <w:pPr>
        <w:spacing w:after="240"/>
        <w:rPr>
          <w:del w:id="341" w:author="作者" w:date="2018-03-02T23:38:00Z"/>
          <w:color w:val="24292E"/>
          <w:sz w:val="21"/>
          <w:szCs w:val="21"/>
          <w:highlight w:val="white"/>
        </w:rPr>
      </w:pPr>
      <w:del w:id="342" w:author="作者" w:date="2018-03-02T23:38:00Z">
        <w:r>
          <w:rPr>
            <w:noProof/>
            <w:color w:val="24292E"/>
            <w:sz w:val="21"/>
            <w:szCs w:val="21"/>
            <w:highlight w:val="white"/>
          </w:rPr>
          <w:drawing>
            <wp:inline distT="114300" distB="114300" distL="114300" distR="114300" wp14:anchorId="5980CA20" wp14:editId="3CD724B0">
              <wp:extent cx="5943600" cy="102870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1028700"/>
                      </a:xfrm>
                      <a:prstGeom prst="rect">
                        <a:avLst/>
                      </a:prstGeom>
                      <a:ln/>
                    </pic:spPr>
                  </pic:pic>
                </a:graphicData>
              </a:graphic>
            </wp:inline>
          </w:drawing>
        </w:r>
      </w:del>
    </w:p>
    <w:p w14:paraId="27580FBA" w14:textId="77777777" w:rsidR="00D1301A" w:rsidRDefault="00682A7E">
      <w:pPr>
        <w:spacing w:after="240"/>
        <w:rPr>
          <w:ins w:id="343" w:author="作者" w:date="2018-03-02T23:38:00Z"/>
          <w:color w:val="00000A"/>
          <w:sz w:val="21"/>
          <w:szCs w:val="21"/>
          <w:highlight w:val="white"/>
          <w:lang w:val="en-CA"/>
        </w:rPr>
      </w:pPr>
      <w:ins w:id="344" w:author="作者" w:date="2018-03-02T23:38:00Z">
        <w:r>
          <w:rPr>
            <w:noProof/>
          </w:rPr>
          <w:drawing>
            <wp:inline distT="0" distB="0" distL="0" distR="0">
              <wp:extent cx="5943600" cy="1028700"/>
              <wp:effectExtent l="0" t="0" r="0" b="0"/>
              <wp:docPr id="1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a:picLocks noChangeAspect="1" noChangeArrowheads="1"/>
                      </pic:cNvPicPr>
                    </pic:nvPicPr>
                    <pic:blipFill>
                      <a:blip r:embed="rId22"/>
                      <a:stretch>
                        <a:fillRect/>
                      </a:stretch>
                    </pic:blipFill>
                    <pic:spPr bwMode="auto">
                      <a:xfrm>
                        <a:off x="0" y="0"/>
                        <a:ext cx="5943600" cy="1028700"/>
                      </a:xfrm>
                      <a:prstGeom prst="rect">
                        <a:avLst/>
                      </a:prstGeom>
                    </pic:spPr>
                  </pic:pic>
                </a:graphicData>
              </a:graphic>
            </wp:inline>
          </w:drawing>
        </w:r>
      </w:ins>
    </w:p>
    <w:p w14:paraId="78602716"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3.) Charge Attack- Fire </w:t>
      </w:r>
      <w:proofErr w:type="spellStart"/>
      <w:r>
        <w:rPr>
          <w:color w:val="00000A"/>
          <w:sz w:val="21"/>
          <w:szCs w:val="21"/>
          <w:highlight w:val="white"/>
          <w:lang w:val="en-CA"/>
        </w:rPr>
        <w:t>dino</w:t>
      </w:r>
      <w:proofErr w:type="spellEnd"/>
      <w:r>
        <w:rPr>
          <w:color w:val="00000A"/>
          <w:sz w:val="21"/>
          <w:szCs w:val="21"/>
          <w:highlight w:val="white"/>
          <w:lang w:val="en-CA"/>
        </w:rPr>
        <w:t xml:space="preserve"> charges towards the player location, can be done standing on the ground and while touching the wall. Charge attack does 10 </w:t>
      </w:r>
      <w:proofErr w:type="gramStart"/>
      <w:r>
        <w:rPr>
          <w:color w:val="00000A"/>
          <w:sz w:val="21"/>
          <w:szCs w:val="21"/>
          <w:highlight w:val="white"/>
          <w:lang w:val="en-CA"/>
        </w:rPr>
        <w:t>damage</w:t>
      </w:r>
      <w:proofErr w:type="gramEnd"/>
    </w:p>
    <w:p w14:paraId="1BC87300"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4.) </w:t>
      </w:r>
      <w:r>
        <w:rPr>
          <w:color w:val="00000A"/>
          <w:sz w:val="21"/>
          <w:szCs w:val="21"/>
          <w:highlight w:val="white"/>
          <w:lang w:val="en-CA"/>
        </w:rPr>
        <w:t>hanging from wall fireball attack - Fire Dino jumps and hangs to the wall and shoots 5-7 fireball projectiles towards the player. He then lands and get tired allowing the player to get in a few hits</w:t>
      </w:r>
    </w:p>
    <w:p w14:paraId="24A73F78" w14:textId="77777777" w:rsidR="00233AED" w:rsidRDefault="00E17549">
      <w:pPr>
        <w:spacing w:after="240"/>
        <w:rPr>
          <w:del w:id="345" w:author="作者" w:date="2018-03-02T23:38:00Z"/>
          <w:color w:val="24292E"/>
          <w:sz w:val="21"/>
          <w:szCs w:val="21"/>
          <w:highlight w:val="white"/>
        </w:rPr>
      </w:pPr>
      <w:del w:id="346" w:author="作者" w:date="2018-03-02T23:38:00Z">
        <w:r>
          <w:rPr>
            <w:noProof/>
            <w:color w:val="24292E"/>
            <w:sz w:val="21"/>
            <w:szCs w:val="21"/>
            <w:highlight w:val="white"/>
          </w:rPr>
          <w:drawing>
            <wp:inline distT="114300" distB="114300" distL="114300" distR="114300" wp14:anchorId="3F3A95AB" wp14:editId="458C8801">
              <wp:extent cx="4371975" cy="145732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4371975" cy="1457325"/>
                      </a:xfrm>
                      <a:prstGeom prst="rect">
                        <a:avLst/>
                      </a:prstGeom>
                      <a:ln/>
                    </pic:spPr>
                  </pic:pic>
                </a:graphicData>
              </a:graphic>
            </wp:inline>
          </w:drawing>
        </w:r>
      </w:del>
    </w:p>
    <w:p w14:paraId="73F09226" w14:textId="77777777" w:rsidR="00D1301A" w:rsidRDefault="00682A7E">
      <w:pPr>
        <w:spacing w:after="240"/>
        <w:rPr>
          <w:ins w:id="347" w:author="作者" w:date="2018-03-02T23:38:00Z"/>
          <w:color w:val="00000A"/>
          <w:sz w:val="21"/>
          <w:szCs w:val="21"/>
          <w:highlight w:val="white"/>
          <w:lang w:val="en-CA"/>
        </w:rPr>
      </w:pPr>
      <w:ins w:id="348" w:author="作者" w:date="2018-03-02T23:38:00Z">
        <w:r>
          <w:rPr>
            <w:noProof/>
          </w:rPr>
          <w:drawing>
            <wp:inline distT="0" distB="0" distL="0" distR="0">
              <wp:extent cx="4371975" cy="1457325"/>
              <wp:effectExtent l="0" t="0" r="0" b="0"/>
              <wp:docPr id="1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png"/>
                      <pic:cNvPicPr>
                        <a:picLocks noChangeAspect="1" noChangeArrowheads="1"/>
                      </pic:cNvPicPr>
                    </pic:nvPicPr>
                    <pic:blipFill>
                      <a:blip r:embed="rId23"/>
                      <a:stretch>
                        <a:fillRect/>
                      </a:stretch>
                    </pic:blipFill>
                    <pic:spPr bwMode="auto">
                      <a:xfrm>
                        <a:off x="0" y="0"/>
                        <a:ext cx="4371975" cy="1457325"/>
                      </a:xfrm>
                      <a:prstGeom prst="rect">
                        <a:avLst/>
                      </a:prstGeom>
                    </pic:spPr>
                  </pic:pic>
                </a:graphicData>
              </a:graphic>
            </wp:inline>
          </w:drawing>
        </w:r>
      </w:ins>
    </w:p>
    <w:p w14:paraId="6F23C31F" w14:textId="77777777" w:rsidR="00D1301A" w:rsidRDefault="00682A7E">
      <w:pPr>
        <w:spacing w:after="240"/>
        <w:rPr>
          <w:b/>
          <w:color w:val="00000A"/>
          <w:sz w:val="21"/>
          <w:szCs w:val="21"/>
          <w:highlight w:val="white"/>
          <w:lang w:val="en-CA"/>
        </w:rPr>
      </w:pPr>
      <w:r>
        <w:rPr>
          <w:color w:val="00000A"/>
          <w:sz w:val="21"/>
          <w:szCs w:val="21"/>
          <w:highlight w:val="white"/>
          <w:lang w:val="en-CA"/>
        </w:rPr>
        <w:t xml:space="preserve">When fire </w:t>
      </w:r>
      <w:proofErr w:type="spellStart"/>
      <w:r>
        <w:rPr>
          <w:color w:val="00000A"/>
          <w:sz w:val="21"/>
          <w:szCs w:val="21"/>
          <w:highlight w:val="white"/>
          <w:lang w:val="en-CA"/>
        </w:rPr>
        <w:t>dino</w:t>
      </w:r>
      <w:proofErr w:type="spellEnd"/>
      <w:r>
        <w:rPr>
          <w:color w:val="00000A"/>
          <w:sz w:val="21"/>
          <w:szCs w:val="21"/>
          <w:highlight w:val="white"/>
          <w:lang w:val="en-CA"/>
        </w:rPr>
        <w:t xml:space="preserve"> has his </w:t>
      </w:r>
      <w:proofErr w:type="spellStart"/>
      <w:r>
        <w:rPr>
          <w:color w:val="00000A"/>
          <w:sz w:val="21"/>
          <w:szCs w:val="21"/>
          <w:highlight w:val="white"/>
          <w:lang w:val="en-CA"/>
        </w:rPr>
        <w:t>hp</w:t>
      </w:r>
      <w:proofErr w:type="spellEnd"/>
      <w:r>
        <w:rPr>
          <w:color w:val="00000A"/>
          <w:sz w:val="21"/>
          <w:szCs w:val="21"/>
          <w:highlight w:val="white"/>
          <w:lang w:val="en-CA"/>
        </w:rPr>
        <w:t xml:space="preserve"> &lt; %50 he will perform the </w:t>
      </w:r>
      <w:r>
        <w:rPr>
          <w:color w:val="00000A"/>
          <w:sz w:val="21"/>
          <w:szCs w:val="21"/>
          <w:highlight w:val="white"/>
          <w:lang w:val="en-CA"/>
        </w:rPr>
        <w:t>hanging wall fireball attack</w:t>
      </w:r>
    </w:p>
    <w:p w14:paraId="4A017E43" w14:textId="77777777" w:rsidR="00D1301A" w:rsidRDefault="00D1301A">
      <w:pPr>
        <w:spacing w:after="240"/>
        <w:rPr>
          <w:b/>
          <w:color w:val="00000A"/>
          <w:sz w:val="21"/>
          <w:szCs w:val="21"/>
          <w:highlight w:val="white"/>
          <w:lang w:val="en-CA"/>
        </w:rPr>
      </w:pPr>
    </w:p>
    <w:p w14:paraId="3655AFE0" w14:textId="77777777" w:rsidR="00D1301A" w:rsidRDefault="00682A7E">
      <w:pPr>
        <w:pStyle w:val="2"/>
        <w:numPr>
          <w:ilvl w:val="0"/>
          <w:numId w:val="2"/>
        </w:numPr>
        <w:spacing w:after="240"/>
        <w:rPr>
          <w:color w:val="00000A"/>
          <w:lang w:val="en-CA"/>
        </w:rPr>
      </w:pPr>
      <w:bookmarkStart w:id="349" w:name="_n8fbvti6jopp"/>
      <w:bookmarkEnd w:id="349"/>
      <w:r>
        <w:rPr>
          <w:color w:val="00000A"/>
          <w:lang w:val="en-CA"/>
        </w:rPr>
        <w:t>Fail Conditions</w:t>
      </w:r>
    </w:p>
    <w:p w14:paraId="1048EE8F" w14:textId="09532F1C" w:rsidR="00D1301A" w:rsidRDefault="00682A7E">
      <w:pPr>
        <w:spacing w:after="240"/>
        <w:rPr>
          <w:color w:val="00000A"/>
          <w:sz w:val="21"/>
          <w:szCs w:val="21"/>
          <w:highlight w:val="white"/>
          <w:lang w:val="en-CA"/>
        </w:rPr>
      </w:pPr>
      <w:r>
        <w:rPr>
          <w:color w:val="00000A"/>
          <w:sz w:val="21"/>
          <w:szCs w:val="21"/>
          <w:highlight w:val="white"/>
          <w:lang w:val="en-CA"/>
        </w:rPr>
        <w:t>The player fails</w:t>
      </w:r>
      <w:proofErr w:type="gramStart"/>
      <w:r>
        <w:rPr>
          <w:color w:val="00000A"/>
          <w:sz w:val="21"/>
          <w:szCs w:val="21"/>
          <w:highlight w:val="white"/>
          <w:lang w:val="en-CA"/>
        </w:rPr>
        <w:t>/”dies</w:t>
      </w:r>
      <w:proofErr w:type="gramEnd"/>
      <w:r>
        <w:rPr>
          <w:color w:val="00000A"/>
          <w:sz w:val="21"/>
          <w:szCs w:val="21"/>
          <w:highlight w:val="white"/>
          <w:lang w:val="en-CA"/>
        </w:rPr>
        <w:t xml:space="preserve">” in a level by </w:t>
      </w:r>
      <w:del w:id="350" w:author="作者" w:date="2018-03-02T23:38:00Z">
        <w:r w:rsidR="00E17549">
          <w:rPr>
            <w:sz w:val="21"/>
            <w:szCs w:val="21"/>
            <w:highlight w:val="white"/>
          </w:rPr>
          <w:delText>have an</w:delText>
        </w:r>
      </w:del>
      <w:ins w:id="351" w:author="作者" w:date="2018-03-02T23:38:00Z">
        <w:r>
          <w:rPr>
            <w:color w:val="00000A"/>
            <w:sz w:val="21"/>
            <w:szCs w:val="21"/>
            <w:highlight w:val="white"/>
            <w:lang w:val="en-CA"/>
          </w:rPr>
          <w:t>having a</w:t>
        </w:r>
      </w:ins>
      <w:r>
        <w:rPr>
          <w:color w:val="00000A"/>
          <w:sz w:val="21"/>
          <w:szCs w:val="21"/>
          <w:highlight w:val="white"/>
          <w:lang w:val="en-CA"/>
        </w:rPr>
        <w:t xml:space="preserve"> HP value less than zero, In the event that they fall off screen there should be an invisible trigger boundary that surrounds the level and when the player touches </w:t>
      </w:r>
      <w:r>
        <w:rPr>
          <w:color w:val="00000A"/>
          <w:sz w:val="21"/>
          <w:szCs w:val="21"/>
          <w:highlight w:val="white"/>
          <w:lang w:val="en-CA"/>
        </w:rPr>
        <w:t xml:space="preserve">it, it will </w:t>
      </w:r>
      <w:del w:id="352" w:author="作者" w:date="2018-03-02T23:38:00Z">
        <w:r w:rsidR="00E17549">
          <w:rPr>
            <w:sz w:val="21"/>
            <w:szCs w:val="21"/>
            <w:highlight w:val="white"/>
          </w:rPr>
          <w:delText>sets</w:delText>
        </w:r>
      </w:del>
      <w:ins w:id="353" w:author="作者" w:date="2018-03-02T23:38:00Z">
        <w:r>
          <w:rPr>
            <w:color w:val="00000A"/>
            <w:sz w:val="21"/>
            <w:szCs w:val="21"/>
            <w:highlight w:val="white"/>
            <w:lang w:val="en-CA"/>
          </w:rPr>
          <w:t>set</w:t>
        </w:r>
      </w:ins>
      <w:r>
        <w:rPr>
          <w:color w:val="00000A"/>
          <w:sz w:val="21"/>
          <w:szCs w:val="21"/>
          <w:highlight w:val="white"/>
          <w:lang w:val="en-CA"/>
        </w:rPr>
        <w:t xml:space="preserve"> their HP level to zero causing a death. For whatever reason, </w:t>
      </w:r>
      <w:del w:id="354" w:author="作者" w:date="2018-03-02T23:38:00Z">
        <w:r w:rsidR="00E17549">
          <w:rPr>
            <w:sz w:val="21"/>
            <w:szCs w:val="21"/>
            <w:highlight w:val="white"/>
          </w:rPr>
          <w:delText>a</w:delText>
        </w:r>
      </w:del>
      <w:ins w:id="355" w:author="作者" w:date="2018-03-02T23:38:00Z">
        <w:r>
          <w:rPr>
            <w:color w:val="00000A"/>
            <w:sz w:val="21"/>
            <w:szCs w:val="21"/>
            <w:highlight w:val="white"/>
            <w:lang w:val="en-CA"/>
          </w:rPr>
          <w:t>the</w:t>
        </w:r>
      </w:ins>
      <w:r>
        <w:rPr>
          <w:color w:val="00000A"/>
          <w:sz w:val="21"/>
          <w:szCs w:val="21"/>
          <w:highlight w:val="white"/>
          <w:lang w:val="en-CA"/>
        </w:rPr>
        <w:t xml:space="preserve"> player manages to get stuck within the level he</w:t>
      </w:r>
      <w:ins w:id="356" w:author="作者" w:date="2018-03-02T23:38:00Z">
        <w:r>
          <w:rPr>
            <w:color w:val="00000A"/>
            <w:sz w:val="21"/>
            <w:szCs w:val="21"/>
            <w:highlight w:val="white"/>
            <w:lang w:val="en-CA"/>
          </w:rPr>
          <w:t>/she</w:t>
        </w:r>
      </w:ins>
      <w:r>
        <w:rPr>
          <w:color w:val="00000A"/>
          <w:sz w:val="21"/>
          <w:szCs w:val="21"/>
          <w:highlight w:val="white"/>
          <w:lang w:val="en-CA"/>
        </w:rPr>
        <w:t xml:space="preserve"> should be able to restart the level in the pause menu. There will also be a move the player can use that self</w:t>
      </w:r>
      <w:ins w:id="357" w:author="作者" w:date="2018-03-02T23:38:00Z">
        <w:r>
          <w:rPr>
            <w:color w:val="00000A"/>
            <w:sz w:val="21"/>
            <w:szCs w:val="21"/>
            <w:highlight w:val="white"/>
            <w:lang w:val="en-CA"/>
          </w:rPr>
          <w:t>-</w:t>
        </w:r>
      </w:ins>
      <w:r>
        <w:rPr>
          <w:color w:val="00000A"/>
          <w:sz w:val="21"/>
          <w:szCs w:val="21"/>
          <w:highlight w:val="white"/>
          <w:lang w:val="en-CA"/>
        </w:rPr>
        <w:t>destructs his</w:t>
      </w:r>
      <w:ins w:id="358" w:author="作者" w:date="2018-03-02T23:38:00Z">
        <w:r>
          <w:rPr>
            <w:color w:val="00000A"/>
            <w:sz w:val="21"/>
            <w:szCs w:val="21"/>
            <w:highlight w:val="white"/>
            <w:lang w:val="en-CA"/>
          </w:rPr>
          <w:t>/her</w:t>
        </w:r>
      </w:ins>
      <w:r>
        <w:rPr>
          <w:color w:val="00000A"/>
          <w:sz w:val="21"/>
          <w:szCs w:val="21"/>
          <w:highlight w:val="white"/>
          <w:lang w:val="en-CA"/>
        </w:rPr>
        <w:t xml:space="preserve"> </w:t>
      </w:r>
      <w:proofErr w:type="spellStart"/>
      <w:r>
        <w:rPr>
          <w:color w:val="00000A"/>
          <w:sz w:val="21"/>
          <w:szCs w:val="21"/>
          <w:highlight w:val="white"/>
          <w:lang w:val="en-CA"/>
        </w:rPr>
        <w:t>Gundam</w:t>
      </w:r>
      <w:proofErr w:type="spellEnd"/>
      <w:r>
        <w:rPr>
          <w:color w:val="00000A"/>
          <w:sz w:val="21"/>
          <w:szCs w:val="21"/>
          <w:highlight w:val="white"/>
          <w:lang w:val="en-CA"/>
        </w:rPr>
        <w:t xml:space="preserve"> causing the player’s death but destroying everything that surrounds him</w:t>
      </w:r>
      <w:ins w:id="359" w:author="作者" w:date="2018-03-02T23:38:00Z">
        <w:r>
          <w:rPr>
            <w:color w:val="00000A"/>
            <w:sz w:val="21"/>
            <w:szCs w:val="21"/>
            <w:highlight w:val="white"/>
            <w:lang w:val="en-CA"/>
          </w:rPr>
          <w:t>/her</w:t>
        </w:r>
      </w:ins>
      <w:r>
        <w:rPr>
          <w:color w:val="00000A"/>
          <w:sz w:val="21"/>
          <w:szCs w:val="21"/>
          <w:highlight w:val="white"/>
          <w:lang w:val="en-CA"/>
        </w:rPr>
        <w:t>. It is a more thematic way of restarting the level and adding a new ending within the character’s story.</w:t>
      </w:r>
    </w:p>
    <w:p w14:paraId="58F490AE" w14:textId="77777777" w:rsidR="00D1301A" w:rsidRDefault="00D1301A">
      <w:pPr>
        <w:spacing w:after="240"/>
        <w:rPr>
          <w:color w:val="00000A"/>
          <w:sz w:val="21"/>
          <w:szCs w:val="21"/>
          <w:highlight w:val="white"/>
          <w:lang w:val="en-CA"/>
        </w:rPr>
      </w:pPr>
    </w:p>
    <w:p w14:paraId="395F4DE9" w14:textId="77777777" w:rsidR="00D1301A" w:rsidRDefault="00682A7E">
      <w:pPr>
        <w:pStyle w:val="2"/>
        <w:numPr>
          <w:ilvl w:val="0"/>
          <w:numId w:val="2"/>
        </w:numPr>
        <w:spacing w:after="240"/>
        <w:rPr>
          <w:color w:val="00000A"/>
          <w:lang w:val="en-CA"/>
        </w:rPr>
      </w:pPr>
      <w:bookmarkStart w:id="360" w:name="_fozdrckty55k"/>
      <w:bookmarkEnd w:id="360"/>
      <w:r>
        <w:rPr>
          <w:color w:val="00000A"/>
          <w:lang w:val="en-CA"/>
        </w:rPr>
        <w:t>Beating level, enemies and Boss</w:t>
      </w:r>
    </w:p>
    <w:p w14:paraId="183CB04D" w14:textId="63EEAE48" w:rsidR="00D1301A" w:rsidRDefault="00682A7E">
      <w:pPr>
        <w:spacing w:after="240"/>
        <w:rPr>
          <w:b/>
          <w:color w:val="00000A"/>
          <w:sz w:val="21"/>
          <w:szCs w:val="21"/>
          <w:highlight w:val="white"/>
          <w:lang w:val="en-CA"/>
        </w:rPr>
      </w:pPr>
      <w:r>
        <w:rPr>
          <w:color w:val="00000A"/>
          <w:sz w:val="21"/>
          <w:szCs w:val="21"/>
          <w:highlight w:val="white"/>
          <w:lang w:val="en-CA"/>
        </w:rPr>
        <w:t>The player beats an enemy by g</w:t>
      </w:r>
      <w:r>
        <w:rPr>
          <w:color w:val="00000A"/>
          <w:sz w:val="21"/>
          <w:szCs w:val="21"/>
          <w:highlight w:val="white"/>
          <w:lang w:val="en-CA"/>
        </w:rPr>
        <w:t>etting their HP to be less than zero</w:t>
      </w:r>
      <w:del w:id="361" w:author="作者" w:date="2018-03-02T23:38:00Z">
        <w:r w:rsidR="00E17549">
          <w:rPr>
            <w:sz w:val="21"/>
            <w:szCs w:val="21"/>
            <w:highlight w:val="white"/>
          </w:rPr>
          <w:delText>, this</w:delText>
        </w:r>
      </w:del>
      <w:ins w:id="362" w:author="作者" w:date="2018-03-02T23:38:00Z">
        <w:r>
          <w:rPr>
            <w:color w:val="00000A"/>
            <w:sz w:val="21"/>
            <w:szCs w:val="21"/>
            <w:highlight w:val="white"/>
            <w:lang w:val="en-CA"/>
          </w:rPr>
          <w:t>. It</w:t>
        </w:r>
      </w:ins>
      <w:r>
        <w:rPr>
          <w:color w:val="00000A"/>
          <w:sz w:val="21"/>
          <w:szCs w:val="21"/>
          <w:highlight w:val="white"/>
          <w:lang w:val="en-CA"/>
        </w:rPr>
        <w:t xml:space="preserve"> is done through various methods depending on the enemy</w:t>
      </w:r>
      <w:del w:id="363" w:author="作者" w:date="2018-03-02T23:38:00Z">
        <w:r w:rsidR="00E17549">
          <w:rPr>
            <w:sz w:val="21"/>
            <w:szCs w:val="21"/>
            <w:highlight w:val="white"/>
          </w:rPr>
          <w:delText>, however</w:delText>
        </w:r>
      </w:del>
      <w:ins w:id="364" w:author="作者" w:date="2018-03-02T23:38:00Z">
        <w:r>
          <w:rPr>
            <w:color w:val="00000A"/>
            <w:sz w:val="21"/>
            <w:szCs w:val="21"/>
            <w:highlight w:val="white"/>
            <w:lang w:val="en-CA"/>
          </w:rPr>
          <w:t>. However,</w:t>
        </w:r>
      </w:ins>
      <w:r>
        <w:rPr>
          <w:color w:val="00000A"/>
          <w:sz w:val="21"/>
          <w:szCs w:val="21"/>
          <w:highlight w:val="white"/>
          <w:lang w:val="en-CA"/>
        </w:rPr>
        <w:t xml:space="preserve"> the most standard way will</w:t>
      </w:r>
      <w:del w:id="365" w:author="作者" w:date="2018-03-02T23:38:00Z">
        <w:r w:rsidR="00E17549">
          <w:rPr>
            <w:sz w:val="21"/>
            <w:szCs w:val="21"/>
            <w:highlight w:val="white"/>
          </w:rPr>
          <w:delText xml:space="preserve"> to</w:delText>
        </w:r>
      </w:del>
      <w:r>
        <w:rPr>
          <w:color w:val="00000A"/>
          <w:sz w:val="21"/>
          <w:szCs w:val="21"/>
          <w:highlight w:val="white"/>
          <w:lang w:val="en-CA"/>
        </w:rPr>
        <w:t xml:space="preserve"> have the player’s attack hitbox collide with the enemies hurt boxes. Each enemy will have a different hurt box that will en</w:t>
      </w:r>
      <w:r>
        <w:rPr>
          <w:color w:val="00000A"/>
          <w:sz w:val="21"/>
          <w:szCs w:val="21"/>
          <w:highlight w:val="white"/>
          <w:lang w:val="en-CA"/>
        </w:rPr>
        <w:t xml:space="preserve">capsulate the enemy. If it is a </w:t>
      </w:r>
      <w:proofErr w:type="gramStart"/>
      <w:r>
        <w:rPr>
          <w:color w:val="00000A"/>
          <w:sz w:val="21"/>
          <w:szCs w:val="21"/>
          <w:highlight w:val="white"/>
          <w:lang w:val="en-CA"/>
        </w:rPr>
        <w:t>boss</w:t>
      </w:r>
      <w:proofErr w:type="gramEnd"/>
      <w:r>
        <w:rPr>
          <w:color w:val="00000A"/>
          <w:sz w:val="21"/>
          <w:szCs w:val="21"/>
          <w:highlight w:val="white"/>
          <w:lang w:val="en-CA"/>
        </w:rPr>
        <w:t xml:space="preserve"> they may only have a hurt box specific to their weak point on their character. Depending on the attack the player used and the level of their </w:t>
      </w:r>
      <w:del w:id="366" w:author="作者" w:date="2018-03-02T23:38:00Z">
        <w:r w:rsidR="00E17549">
          <w:rPr>
            <w:sz w:val="21"/>
            <w:szCs w:val="21"/>
            <w:highlight w:val="white"/>
          </w:rPr>
          <w:delText xml:space="preserve">weapon, </w:delText>
        </w:r>
      </w:del>
      <w:ins w:id="367" w:author="作者" w:date="2018-03-02T23:38:00Z">
        <w:r>
          <w:rPr>
            <w:color w:val="00000A"/>
            <w:sz w:val="21"/>
            <w:szCs w:val="21"/>
            <w:highlight w:val="white"/>
            <w:lang w:val="en-CA"/>
          </w:rPr>
          <w:t>attributes,</w:t>
        </w:r>
      </w:ins>
      <w:r>
        <w:rPr>
          <w:color w:val="00000A"/>
          <w:sz w:val="21"/>
          <w:szCs w:val="21"/>
          <w:highlight w:val="white"/>
          <w:lang w:val="en-CA"/>
        </w:rPr>
        <w:t xml:space="preserve"> each will </w:t>
      </w:r>
      <w:del w:id="368" w:author="作者" w:date="2018-03-02T23:38:00Z">
        <w:r w:rsidR="00E17549">
          <w:rPr>
            <w:sz w:val="21"/>
            <w:szCs w:val="21"/>
            <w:highlight w:val="white"/>
          </w:rPr>
          <w:delText>due</w:delText>
        </w:r>
      </w:del>
      <w:ins w:id="369" w:author="作者" w:date="2018-03-02T23:38:00Z">
        <w:r>
          <w:rPr>
            <w:color w:val="00000A"/>
            <w:sz w:val="21"/>
            <w:szCs w:val="21"/>
            <w:highlight w:val="white"/>
            <w:lang w:val="en-CA"/>
          </w:rPr>
          <w:t>do</w:t>
        </w:r>
      </w:ins>
      <w:r>
        <w:rPr>
          <w:color w:val="00000A"/>
          <w:sz w:val="21"/>
          <w:szCs w:val="21"/>
          <w:highlight w:val="white"/>
          <w:lang w:val="en-CA"/>
        </w:rPr>
        <w:t xml:space="preserve"> a different amount of damage to the enemy.</w:t>
      </w:r>
    </w:p>
    <w:p w14:paraId="6B44267A" w14:textId="77777777" w:rsidR="00D1301A" w:rsidRDefault="00682A7E">
      <w:pPr>
        <w:pStyle w:val="2"/>
        <w:numPr>
          <w:ilvl w:val="0"/>
          <w:numId w:val="2"/>
        </w:numPr>
        <w:spacing w:after="240"/>
        <w:rPr>
          <w:color w:val="00000A"/>
          <w:lang w:val="en-CA"/>
        </w:rPr>
      </w:pPr>
      <w:bookmarkStart w:id="370" w:name="_dkgpqdd6536u"/>
      <w:bookmarkEnd w:id="370"/>
      <w:r>
        <w:rPr>
          <w:color w:val="00000A"/>
          <w:lang w:val="en-CA"/>
        </w:rPr>
        <w:t>Enemy AI</w:t>
      </w:r>
    </w:p>
    <w:p w14:paraId="3085127A"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For an enemy </w:t>
      </w:r>
      <w:proofErr w:type="spellStart"/>
      <w:r>
        <w:rPr>
          <w:color w:val="00000A"/>
          <w:sz w:val="21"/>
          <w:szCs w:val="21"/>
          <w:highlight w:val="white"/>
          <w:lang w:val="en-CA"/>
        </w:rPr>
        <w:t>gundam</w:t>
      </w:r>
      <w:proofErr w:type="spellEnd"/>
      <w:r>
        <w:rPr>
          <w:color w:val="00000A"/>
          <w:sz w:val="21"/>
          <w:szCs w:val="21"/>
          <w:highlight w:val="white"/>
          <w:lang w:val="en-CA"/>
        </w:rPr>
        <w:t xml:space="preserve"> that attacks it gets the player’s position and calculates the distance between them if the distance is less than 10 on the transform, it will move towards the player. This is done by checking if his x coordinate is greater than the play</w:t>
      </w:r>
      <w:r>
        <w:rPr>
          <w:color w:val="00000A"/>
          <w:sz w:val="21"/>
          <w:szCs w:val="21"/>
          <w:highlight w:val="white"/>
          <w:lang w:val="en-CA"/>
        </w:rPr>
        <w:t>ers coordinate. Refer to Enemy Controller script from implementation.</w:t>
      </w:r>
    </w:p>
    <w:p w14:paraId="7C22AB68" w14:textId="77777777" w:rsidR="00D1301A" w:rsidRDefault="00682A7E">
      <w:pPr>
        <w:pStyle w:val="2"/>
        <w:numPr>
          <w:ilvl w:val="0"/>
          <w:numId w:val="2"/>
        </w:numPr>
        <w:spacing w:after="240"/>
        <w:rPr>
          <w:color w:val="00000A"/>
          <w:lang w:val="en-CA"/>
        </w:rPr>
      </w:pPr>
      <w:bookmarkStart w:id="371" w:name="_iekfqso8g7sq"/>
      <w:bookmarkEnd w:id="371"/>
      <w:r>
        <w:rPr>
          <w:color w:val="00000A"/>
          <w:lang w:val="en-CA"/>
        </w:rPr>
        <w:t>Changing gameplay Modes</w:t>
      </w:r>
    </w:p>
    <w:p w14:paraId="5916B3DC" w14:textId="77777777" w:rsidR="00D1301A" w:rsidRDefault="00682A7E">
      <w:pPr>
        <w:spacing w:after="240"/>
        <w:rPr>
          <w:color w:val="00000A"/>
          <w:sz w:val="21"/>
          <w:szCs w:val="21"/>
          <w:highlight w:val="white"/>
          <w:lang w:val="en-CA"/>
        </w:rPr>
      </w:pPr>
      <w:r>
        <w:rPr>
          <w:color w:val="00000A"/>
          <w:sz w:val="21"/>
          <w:szCs w:val="21"/>
          <w:highlight w:val="white"/>
          <w:lang w:val="en-CA"/>
        </w:rPr>
        <w:t xml:space="preserve">The gameplay modes are selected through the main menu of the game. The two modes are New Game (start story mode) and Free Mode (select </w:t>
      </w:r>
      <w:proofErr w:type="gramStart"/>
      <w:r>
        <w:rPr>
          <w:color w:val="00000A"/>
          <w:sz w:val="21"/>
          <w:szCs w:val="21"/>
          <w:highlight w:val="white"/>
          <w:lang w:val="en-CA"/>
        </w:rPr>
        <w:t>particular stages</w:t>
      </w:r>
      <w:proofErr w:type="gramEnd"/>
      <w:r>
        <w:rPr>
          <w:color w:val="00000A"/>
          <w:sz w:val="21"/>
          <w:szCs w:val="21"/>
          <w:highlight w:val="white"/>
          <w:lang w:val="en-CA"/>
        </w:rPr>
        <w:t>). In Free</w:t>
      </w:r>
      <w:r>
        <w:rPr>
          <w:color w:val="00000A"/>
          <w:sz w:val="21"/>
          <w:szCs w:val="21"/>
          <w:highlight w:val="white"/>
          <w:lang w:val="en-CA"/>
        </w:rPr>
        <w:t xml:space="preserve"> Mode, another menu will appear to select the desired level to be played. See diagram below for the current iteration of the menu. There will not be a way to change gameplay modes while in a </w:t>
      </w:r>
      <w:proofErr w:type="gramStart"/>
      <w:r>
        <w:rPr>
          <w:color w:val="00000A"/>
          <w:sz w:val="21"/>
          <w:szCs w:val="21"/>
          <w:highlight w:val="white"/>
          <w:lang w:val="en-CA"/>
        </w:rPr>
        <w:t>particular mode</w:t>
      </w:r>
      <w:proofErr w:type="gramEnd"/>
      <w:r>
        <w:rPr>
          <w:color w:val="00000A"/>
          <w:sz w:val="21"/>
          <w:szCs w:val="21"/>
          <w:highlight w:val="white"/>
          <w:lang w:val="en-CA"/>
        </w:rPr>
        <w:t>. The player has the option to pause, exit to</w:t>
      </w:r>
      <w:ins w:id="372" w:author="作者" w:date="2018-03-02T23:38:00Z">
        <w:r>
          <w:rPr>
            <w:color w:val="00000A"/>
            <w:sz w:val="21"/>
            <w:szCs w:val="21"/>
            <w:highlight w:val="white"/>
            <w:lang w:val="en-CA"/>
          </w:rPr>
          <w:t xml:space="preserve"> the</w:t>
        </w:r>
      </w:ins>
      <w:r>
        <w:rPr>
          <w:color w:val="00000A"/>
          <w:sz w:val="21"/>
          <w:szCs w:val="21"/>
          <w:highlight w:val="white"/>
          <w:lang w:val="en-CA"/>
        </w:rPr>
        <w:t xml:space="preserve"> </w:t>
      </w:r>
      <w:r>
        <w:rPr>
          <w:color w:val="00000A"/>
          <w:sz w:val="21"/>
          <w:szCs w:val="21"/>
          <w:highlight w:val="white"/>
          <w:lang w:val="en-CA"/>
        </w:rPr>
        <w:t>main menu and then select another gameplay mode.</w:t>
      </w:r>
    </w:p>
    <w:p w14:paraId="56A0FA83" w14:textId="77777777" w:rsidR="00233AED" w:rsidRDefault="00E17549">
      <w:pPr>
        <w:spacing w:after="240"/>
        <w:jc w:val="center"/>
        <w:rPr>
          <w:del w:id="373" w:author="作者" w:date="2018-03-02T23:38:00Z"/>
          <w:b/>
          <w:color w:val="24292E"/>
          <w:sz w:val="21"/>
          <w:szCs w:val="21"/>
          <w:highlight w:val="white"/>
        </w:rPr>
      </w:pPr>
      <w:del w:id="374" w:author="作者" w:date="2018-03-02T23:38:00Z">
        <w:r>
          <w:rPr>
            <w:b/>
            <w:noProof/>
            <w:color w:val="24292E"/>
            <w:sz w:val="21"/>
            <w:szCs w:val="21"/>
            <w:highlight w:val="white"/>
          </w:rPr>
          <w:drawing>
            <wp:inline distT="114300" distB="114300" distL="114300" distR="114300" wp14:anchorId="78B7652E" wp14:editId="2EB17DA3">
              <wp:extent cx="5645315" cy="2433638"/>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645315" cy="2433638"/>
                      </a:xfrm>
                      <a:prstGeom prst="rect">
                        <a:avLst/>
                      </a:prstGeom>
                      <a:ln/>
                    </pic:spPr>
                  </pic:pic>
                </a:graphicData>
              </a:graphic>
            </wp:inline>
          </w:drawing>
        </w:r>
      </w:del>
    </w:p>
    <w:p w14:paraId="56FEDB28" w14:textId="77777777" w:rsidR="00D1301A" w:rsidRDefault="00682A7E">
      <w:pPr>
        <w:spacing w:after="240"/>
        <w:jc w:val="center"/>
        <w:rPr>
          <w:ins w:id="375" w:author="作者" w:date="2018-03-02T23:38:00Z"/>
          <w:b/>
          <w:color w:val="00000A"/>
          <w:sz w:val="21"/>
          <w:szCs w:val="21"/>
          <w:highlight w:val="white"/>
          <w:lang w:val="en-CA"/>
        </w:rPr>
      </w:pPr>
      <w:ins w:id="376" w:author="作者" w:date="2018-03-02T23:38:00Z">
        <w:r>
          <w:rPr>
            <w:noProof/>
          </w:rPr>
          <w:drawing>
            <wp:inline distT="0" distB="0" distL="0" distR="0">
              <wp:extent cx="5645150" cy="2433320"/>
              <wp:effectExtent l="0" t="0" r="0" b="0"/>
              <wp:docPr id="18"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png"/>
                      <pic:cNvPicPr>
                        <a:picLocks noChangeAspect="1" noChangeArrowheads="1"/>
                      </pic:cNvPicPr>
                    </pic:nvPicPr>
                    <pic:blipFill>
                      <a:blip r:embed="rId13"/>
                      <a:stretch>
                        <a:fillRect/>
                      </a:stretch>
                    </pic:blipFill>
                    <pic:spPr bwMode="auto">
                      <a:xfrm>
                        <a:off x="0" y="0"/>
                        <a:ext cx="5645150" cy="2433320"/>
                      </a:xfrm>
                      <a:prstGeom prst="rect">
                        <a:avLst/>
                      </a:prstGeom>
                    </pic:spPr>
                  </pic:pic>
                </a:graphicData>
              </a:graphic>
            </wp:inline>
          </w:drawing>
        </w:r>
      </w:ins>
    </w:p>
    <w:p w14:paraId="0A2A7E60" w14:textId="77777777" w:rsidR="00D1301A" w:rsidRDefault="00682A7E">
      <w:pPr>
        <w:spacing w:after="240"/>
        <w:jc w:val="center"/>
        <w:rPr>
          <w:b/>
          <w:color w:val="00000A"/>
          <w:sz w:val="21"/>
          <w:szCs w:val="21"/>
          <w:highlight w:val="white"/>
          <w:lang w:val="en-CA"/>
        </w:rPr>
      </w:pPr>
      <w:r>
        <w:rPr>
          <w:b/>
          <w:color w:val="00000A"/>
          <w:sz w:val="21"/>
          <w:szCs w:val="21"/>
          <w:highlight w:val="white"/>
          <w:lang w:val="en-CA"/>
        </w:rPr>
        <w:t>Main Menu</w:t>
      </w:r>
    </w:p>
    <w:p w14:paraId="6A2DADA7" w14:textId="77777777" w:rsidR="00233AED" w:rsidRDefault="00E17549">
      <w:pPr>
        <w:spacing w:after="240"/>
        <w:jc w:val="center"/>
        <w:rPr>
          <w:del w:id="377" w:author="作者" w:date="2018-03-02T23:38:00Z"/>
          <w:sz w:val="21"/>
          <w:szCs w:val="21"/>
          <w:highlight w:val="white"/>
        </w:rPr>
      </w:pPr>
      <w:del w:id="378" w:author="作者" w:date="2018-03-02T23:38:00Z">
        <w:r>
          <w:rPr>
            <w:noProof/>
            <w:sz w:val="21"/>
            <w:szCs w:val="21"/>
            <w:highlight w:val="white"/>
          </w:rPr>
          <w:drawing>
            <wp:inline distT="114300" distB="114300" distL="114300" distR="114300" wp14:anchorId="756BDEE5" wp14:editId="4652E15D">
              <wp:extent cx="5548313" cy="2916999"/>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548313" cy="2916999"/>
                      </a:xfrm>
                      <a:prstGeom prst="rect">
                        <a:avLst/>
                      </a:prstGeom>
                      <a:ln/>
                    </pic:spPr>
                  </pic:pic>
                </a:graphicData>
              </a:graphic>
            </wp:inline>
          </w:drawing>
        </w:r>
      </w:del>
    </w:p>
    <w:p w14:paraId="1B3EF17C" w14:textId="77777777" w:rsidR="00D1301A" w:rsidRDefault="00682A7E">
      <w:pPr>
        <w:spacing w:after="240"/>
        <w:jc w:val="center"/>
        <w:rPr>
          <w:ins w:id="379" w:author="作者" w:date="2018-03-02T23:38:00Z"/>
          <w:color w:val="00000A"/>
          <w:sz w:val="21"/>
          <w:szCs w:val="21"/>
          <w:highlight w:val="white"/>
          <w:lang w:val="en-CA"/>
        </w:rPr>
      </w:pPr>
      <w:ins w:id="380" w:author="作者" w:date="2018-03-02T23:38:00Z">
        <w:r>
          <w:rPr>
            <w:noProof/>
          </w:rPr>
          <w:drawing>
            <wp:inline distT="0" distB="0" distL="0" distR="0">
              <wp:extent cx="5548630" cy="2917190"/>
              <wp:effectExtent l="0" t="0" r="0" b="0"/>
              <wp:docPr id="1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png"/>
                      <pic:cNvPicPr>
                        <a:picLocks noChangeAspect="1" noChangeArrowheads="1"/>
                      </pic:cNvPicPr>
                    </pic:nvPicPr>
                    <pic:blipFill>
                      <a:blip r:embed="rId24"/>
                      <a:stretch>
                        <a:fillRect/>
                      </a:stretch>
                    </pic:blipFill>
                    <pic:spPr bwMode="auto">
                      <a:xfrm>
                        <a:off x="0" y="0"/>
                        <a:ext cx="5548630" cy="2917190"/>
                      </a:xfrm>
                      <a:prstGeom prst="rect">
                        <a:avLst/>
                      </a:prstGeom>
                    </pic:spPr>
                  </pic:pic>
                </a:graphicData>
              </a:graphic>
            </wp:inline>
          </w:drawing>
        </w:r>
      </w:ins>
    </w:p>
    <w:p w14:paraId="58C2D5E5" w14:textId="77777777" w:rsidR="00D1301A" w:rsidRDefault="00682A7E">
      <w:pPr>
        <w:spacing w:after="240"/>
        <w:jc w:val="center"/>
        <w:rPr>
          <w:color w:val="00000A"/>
          <w:sz w:val="21"/>
          <w:szCs w:val="21"/>
          <w:highlight w:val="white"/>
          <w:lang w:val="en-CA"/>
        </w:rPr>
      </w:pPr>
      <w:r>
        <w:rPr>
          <w:color w:val="00000A"/>
          <w:sz w:val="21"/>
          <w:szCs w:val="21"/>
          <w:highlight w:val="white"/>
          <w:lang w:val="en-CA"/>
        </w:rPr>
        <w:t>Level Select</w:t>
      </w:r>
    </w:p>
    <w:p w14:paraId="4594A6B4" w14:textId="77777777" w:rsidR="00D1301A" w:rsidRDefault="00682A7E">
      <w:pPr>
        <w:pStyle w:val="2"/>
        <w:numPr>
          <w:ilvl w:val="0"/>
          <w:numId w:val="2"/>
        </w:numPr>
        <w:spacing w:after="240"/>
        <w:rPr>
          <w:color w:val="00000A"/>
          <w:lang w:val="en-CA"/>
        </w:rPr>
      </w:pPr>
      <w:bookmarkStart w:id="381" w:name="_y360gqy2jxrc"/>
      <w:bookmarkEnd w:id="381"/>
      <w:r>
        <w:rPr>
          <w:color w:val="00000A"/>
          <w:lang w:val="en-CA"/>
        </w:rPr>
        <w:t xml:space="preserve">Mission Select Menus </w:t>
      </w:r>
    </w:p>
    <w:p w14:paraId="749C9575" w14:textId="77777777" w:rsidR="00233AED" w:rsidRDefault="00E17549">
      <w:pPr>
        <w:spacing w:after="240"/>
        <w:jc w:val="center"/>
        <w:rPr>
          <w:del w:id="382" w:author="作者" w:date="2018-03-02T23:38:00Z"/>
          <w:b/>
          <w:color w:val="24292E"/>
          <w:sz w:val="21"/>
          <w:szCs w:val="21"/>
          <w:highlight w:val="white"/>
        </w:rPr>
      </w:pPr>
      <w:del w:id="383" w:author="作者" w:date="2018-03-02T23:38:00Z">
        <w:r>
          <w:rPr>
            <w:b/>
            <w:noProof/>
            <w:color w:val="24292E"/>
            <w:sz w:val="21"/>
            <w:szCs w:val="21"/>
            <w:highlight w:val="white"/>
          </w:rPr>
          <w:drawing>
            <wp:inline distT="114300" distB="114300" distL="114300" distR="114300" wp14:anchorId="361EA031" wp14:editId="4FF446D9">
              <wp:extent cx="4024313" cy="2296225"/>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024313" cy="2296225"/>
                      </a:xfrm>
                      <a:prstGeom prst="rect">
                        <a:avLst/>
                      </a:prstGeom>
                      <a:ln/>
                    </pic:spPr>
                  </pic:pic>
                </a:graphicData>
              </a:graphic>
            </wp:inline>
          </w:drawing>
        </w:r>
      </w:del>
    </w:p>
    <w:p w14:paraId="72CC3289" w14:textId="77777777" w:rsidR="00D1301A" w:rsidRDefault="00682A7E">
      <w:pPr>
        <w:spacing w:after="240"/>
        <w:jc w:val="center"/>
        <w:rPr>
          <w:ins w:id="384" w:author="作者" w:date="2018-03-02T23:38:00Z"/>
          <w:b/>
          <w:color w:val="00000A"/>
          <w:sz w:val="21"/>
          <w:szCs w:val="21"/>
          <w:highlight w:val="white"/>
          <w:lang w:val="en-CA"/>
        </w:rPr>
      </w:pPr>
      <w:ins w:id="385" w:author="作者" w:date="2018-03-02T23:38:00Z">
        <w:r>
          <w:rPr>
            <w:noProof/>
          </w:rPr>
          <w:drawing>
            <wp:inline distT="0" distB="0" distL="0" distR="0">
              <wp:extent cx="4024630" cy="2296160"/>
              <wp:effectExtent l="0" t="0" r="0" b="0"/>
              <wp:docPr id="2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png"/>
                      <pic:cNvPicPr>
                        <a:picLocks noChangeAspect="1" noChangeArrowheads="1"/>
                      </pic:cNvPicPr>
                    </pic:nvPicPr>
                    <pic:blipFill>
                      <a:blip r:embed="rId14"/>
                      <a:stretch>
                        <a:fillRect/>
                      </a:stretch>
                    </pic:blipFill>
                    <pic:spPr bwMode="auto">
                      <a:xfrm>
                        <a:off x="0" y="0"/>
                        <a:ext cx="4024630" cy="2296160"/>
                      </a:xfrm>
                      <a:prstGeom prst="rect">
                        <a:avLst/>
                      </a:prstGeom>
                    </pic:spPr>
                  </pic:pic>
                </a:graphicData>
              </a:graphic>
            </wp:inline>
          </w:drawing>
        </w:r>
      </w:ins>
    </w:p>
    <w:p w14:paraId="1EBBA83C" w14:textId="77777777" w:rsidR="00D1301A" w:rsidRDefault="00682A7E">
      <w:pPr>
        <w:spacing w:after="240"/>
        <w:jc w:val="center"/>
        <w:rPr>
          <w:b/>
          <w:color w:val="00000A"/>
          <w:sz w:val="21"/>
          <w:szCs w:val="21"/>
          <w:highlight w:val="white"/>
          <w:lang w:val="en-CA"/>
        </w:rPr>
      </w:pPr>
      <w:r>
        <w:rPr>
          <w:b/>
          <w:color w:val="00000A"/>
          <w:sz w:val="21"/>
          <w:szCs w:val="21"/>
          <w:highlight w:val="white"/>
          <w:lang w:val="en-CA"/>
        </w:rPr>
        <w:t>Pause Menu</w:t>
      </w:r>
    </w:p>
    <w:p w14:paraId="2031C005" w14:textId="77777777" w:rsidR="00D1301A" w:rsidRDefault="00682A7E">
      <w:pPr>
        <w:spacing w:after="240"/>
        <w:rPr>
          <w:color w:val="00000A"/>
          <w:sz w:val="21"/>
          <w:szCs w:val="21"/>
          <w:highlight w:val="white"/>
          <w:lang w:val="en-CA"/>
        </w:rPr>
      </w:pPr>
      <w:r>
        <w:rPr>
          <w:color w:val="00000A"/>
          <w:sz w:val="21"/>
          <w:szCs w:val="21"/>
          <w:highlight w:val="white"/>
          <w:lang w:val="en-CA"/>
        </w:rPr>
        <w:t>Screenshots from the above is what the menus are look like. The options available to the players from main menu are new game, free mode, settings</w:t>
      </w:r>
      <w:r>
        <w:rPr>
          <w:color w:val="00000A"/>
          <w:sz w:val="21"/>
          <w:szCs w:val="21"/>
          <w:highlight w:val="white"/>
          <w:lang w:val="en-CA"/>
        </w:rPr>
        <w:t xml:space="preserve"> and exit game, from pause menu are pause/resume, settings and main menu, from settings player should be able to turn on/off the background music and sounds. There are two menus: main menu and pause menu. Yes, there is a level-select screen. There are five</w:t>
      </w:r>
      <w:r>
        <w:rPr>
          <w:color w:val="00000A"/>
          <w:sz w:val="21"/>
          <w:szCs w:val="21"/>
          <w:highlight w:val="white"/>
          <w:lang w:val="en-CA"/>
        </w:rPr>
        <w:t xml:space="preserve"> different levels in the free mode that player could select.</w:t>
      </w:r>
    </w:p>
    <w:p w14:paraId="2FA03877" w14:textId="77777777" w:rsidR="00D1301A" w:rsidRDefault="00682A7E">
      <w:pPr>
        <w:pStyle w:val="2"/>
        <w:numPr>
          <w:ilvl w:val="0"/>
          <w:numId w:val="2"/>
        </w:numPr>
        <w:spacing w:after="240"/>
        <w:rPr>
          <w:color w:val="00000A"/>
          <w:lang w:val="en-CA"/>
        </w:rPr>
      </w:pPr>
      <w:bookmarkStart w:id="386" w:name="_a6ewjjo6p80t"/>
      <w:bookmarkEnd w:id="386"/>
      <w:r>
        <w:rPr>
          <w:color w:val="00000A"/>
          <w:lang w:val="en-CA"/>
        </w:rPr>
        <w:t>Soft Lock Prevention</w:t>
      </w:r>
    </w:p>
    <w:p w14:paraId="30A2ECFF" w14:textId="694EE4DF" w:rsidR="00D1301A" w:rsidRDefault="00682A7E">
      <w:pPr>
        <w:spacing w:after="240"/>
        <w:rPr>
          <w:color w:val="00000A"/>
          <w:sz w:val="21"/>
          <w:szCs w:val="21"/>
          <w:highlight w:val="white"/>
          <w:lang w:val="en-CA"/>
        </w:rPr>
      </w:pPr>
      <w:r>
        <w:rPr>
          <w:color w:val="00000A"/>
          <w:sz w:val="21"/>
          <w:szCs w:val="21"/>
          <w:highlight w:val="white"/>
          <w:lang w:val="en-CA"/>
        </w:rPr>
        <w:t>No</w:t>
      </w:r>
      <w:ins w:id="387" w:author="作者" w:date="2018-03-02T23:38:00Z">
        <w:r>
          <w:rPr>
            <w:color w:val="00000A"/>
            <w:sz w:val="21"/>
            <w:szCs w:val="21"/>
            <w:highlight w:val="white"/>
            <w:lang w:val="en-CA"/>
          </w:rPr>
          <w:t>,</w:t>
        </w:r>
      </w:ins>
      <w:r>
        <w:rPr>
          <w:color w:val="00000A"/>
          <w:sz w:val="21"/>
          <w:szCs w:val="21"/>
          <w:highlight w:val="white"/>
          <w:lang w:val="en-CA"/>
        </w:rPr>
        <w:t xml:space="preserve"> the player should not be able to soft-lock the game and be forced to restart but </w:t>
      </w:r>
      <w:proofErr w:type="gramStart"/>
      <w:r>
        <w:rPr>
          <w:color w:val="00000A"/>
          <w:sz w:val="21"/>
          <w:szCs w:val="21"/>
          <w:highlight w:val="white"/>
          <w:lang w:val="en-CA"/>
        </w:rPr>
        <w:t>at the moment</w:t>
      </w:r>
      <w:proofErr w:type="gramEnd"/>
      <w:r>
        <w:rPr>
          <w:color w:val="00000A"/>
          <w:sz w:val="21"/>
          <w:szCs w:val="21"/>
          <w:highlight w:val="white"/>
          <w:lang w:val="en-CA"/>
        </w:rPr>
        <w:t xml:space="preserve"> in our current implementation there are potentially ways to soft-lock the g</w:t>
      </w:r>
      <w:r>
        <w:rPr>
          <w:color w:val="00000A"/>
          <w:sz w:val="21"/>
          <w:szCs w:val="21"/>
          <w:highlight w:val="white"/>
          <w:lang w:val="en-CA"/>
        </w:rPr>
        <w:t>ame. Fall boundaries have not been currently implemented, if the player somehow manages to clip through the wall he will fall forever. There is hit stun on the player when they are hit by certain moves, if enough enemies manage to trap a player in a wall a</w:t>
      </w:r>
      <w:r>
        <w:rPr>
          <w:color w:val="00000A"/>
          <w:sz w:val="21"/>
          <w:szCs w:val="21"/>
          <w:highlight w:val="white"/>
          <w:lang w:val="en-CA"/>
        </w:rPr>
        <w:t xml:space="preserve">nd constantly attack the player causing him to be stuck in </w:t>
      </w:r>
      <w:proofErr w:type="gramStart"/>
      <w:r>
        <w:rPr>
          <w:color w:val="00000A"/>
          <w:sz w:val="21"/>
          <w:szCs w:val="21"/>
          <w:highlight w:val="white"/>
          <w:lang w:val="en-CA"/>
        </w:rPr>
        <w:t>a</w:t>
      </w:r>
      <w:proofErr w:type="gramEnd"/>
      <w:r>
        <w:rPr>
          <w:color w:val="00000A"/>
          <w:sz w:val="21"/>
          <w:szCs w:val="21"/>
          <w:highlight w:val="white"/>
          <w:lang w:val="en-CA"/>
        </w:rPr>
        <w:t xml:space="preserve"> infinite loop of </w:t>
      </w:r>
      <w:proofErr w:type="spellStart"/>
      <w:r>
        <w:rPr>
          <w:color w:val="00000A"/>
          <w:sz w:val="21"/>
          <w:szCs w:val="21"/>
          <w:highlight w:val="white"/>
          <w:lang w:val="en-CA"/>
        </w:rPr>
        <w:t>hitstun</w:t>
      </w:r>
      <w:proofErr w:type="spellEnd"/>
      <w:r>
        <w:rPr>
          <w:color w:val="00000A"/>
          <w:sz w:val="21"/>
          <w:szCs w:val="21"/>
          <w:highlight w:val="white"/>
          <w:lang w:val="en-CA"/>
        </w:rPr>
        <w:t xml:space="preserve"> may cause a soft lock. If the game is started without the correct initial conditions level loading may not be correct. Our guarantee to prevent a soft lock from happening</w:t>
      </w:r>
      <w:r>
        <w:rPr>
          <w:color w:val="00000A"/>
          <w:sz w:val="21"/>
          <w:szCs w:val="21"/>
          <w:highlight w:val="white"/>
          <w:lang w:val="en-CA"/>
        </w:rPr>
        <w:t xml:space="preserve"> within in the game is to </w:t>
      </w:r>
      <w:del w:id="388" w:author="作者" w:date="2018-03-02T23:38:00Z">
        <w:r w:rsidR="00E17549">
          <w:rPr>
            <w:sz w:val="21"/>
            <w:szCs w:val="21"/>
            <w:highlight w:val="white"/>
          </w:rPr>
          <w:delText>allows</w:delText>
        </w:r>
      </w:del>
      <w:ins w:id="389" w:author="作者" w:date="2018-03-02T23:38:00Z">
        <w:r>
          <w:rPr>
            <w:color w:val="00000A"/>
            <w:sz w:val="21"/>
            <w:szCs w:val="21"/>
            <w:highlight w:val="white"/>
            <w:lang w:val="en-CA"/>
          </w:rPr>
          <w:t>allow</w:t>
        </w:r>
      </w:ins>
      <w:r>
        <w:rPr>
          <w:color w:val="00000A"/>
          <w:sz w:val="21"/>
          <w:szCs w:val="21"/>
          <w:highlight w:val="white"/>
          <w:lang w:val="en-CA"/>
        </w:rPr>
        <w:t xml:space="preserve"> the player to restart a level from a menu and to have access to the main menu.  When the player goes to the menu of the game that scene will reinitialize the game by setting all the variables required by the game to be in th</w:t>
      </w:r>
      <w:r>
        <w:rPr>
          <w:color w:val="00000A"/>
          <w:sz w:val="21"/>
          <w:szCs w:val="21"/>
          <w:highlight w:val="white"/>
          <w:lang w:val="en-CA"/>
        </w:rPr>
        <w:t>eir correct state.</w:t>
      </w:r>
    </w:p>
    <w:p w14:paraId="756ABC37" w14:textId="77777777" w:rsidR="00D1301A" w:rsidRDefault="00682A7E">
      <w:pPr>
        <w:pStyle w:val="2"/>
        <w:numPr>
          <w:ilvl w:val="0"/>
          <w:numId w:val="2"/>
        </w:numPr>
        <w:spacing w:after="240"/>
        <w:rPr>
          <w:color w:val="00000A"/>
          <w:lang w:val="en-CA"/>
        </w:rPr>
      </w:pPr>
      <w:bookmarkStart w:id="390" w:name="_as84u9asmkd2"/>
      <w:bookmarkEnd w:id="390"/>
      <w:r>
        <w:rPr>
          <w:color w:val="00000A"/>
          <w:lang w:val="en-CA"/>
        </w:rPr>
        <w:t>Level Design</w:t>
      </w:r>
    </w:p>
    <w:p w14:paraId="1AC3720F" w14:textId="77777777" w:rsidR="00D1301A" w:rsidRDefault="00682A7E">
      <w:pPr>
        <w:rPr>
          <w:color w:val="00000A"/>
          <w:lang w:val="en-CA"/>
        </w:rPr>
      </w:pPr>
      <w:r>
        <w:rPr>
          <w:color w:val="00000A"/>
          <w:lang w:val="en-CA"/>
        </w:rPr>
        <w:t>There are five levels:</w:t>
      </w:r>
    </w:p>
    <w:p w14:paraId="56FB6876" w14:textId="77777777" w:rsidR="00D1301A" w:rsidRDefault="00682A7E">
      <w:pPr>
        <w:rPr>
          <w:color w:val="00000A"/>
          <w:lang w:val="en-CA"/>
        </w:rPr>
      </w:pPr>
      <w:r>
        <w:rPr>
          <w:color w:val="00000A"/>
          <w:lang w:val="en-CA"/>
        </w:rPr>
        <w:t>The first level will be the tutorial level where the player gets to know the mechanics of the game. There are messages of how to control the player’s avatar at the beginning of the stage. There are als</w:t>
      </w:r>
      <w:r>
        <w:rPr>
          <w:color w:val="00000A"/>
          <w:lang w:val="en-CA"/>
        </w:rPr>
        <w:t>o falling spikes that forces the player to use the dash mechanic to evade getting hit. There is one dummy enemy to practice attacks with and one actual enemy to get past. The goal of the player is to reach the end destination of the tutorial. When the goal</w:t>
      </w:r>
      <w:r>
        <w:rPr>
          <w:color w:val="00000A"/>
          <w:lang w:val="en-CA"/>
        </w:rPr>
        <w:t xml:space="preserve"> is reached the next scene will load.</w:t>
      </w:r>
    </w:p>
    <w:p w14:paraId="05E36DDB" w14:textId="77777777" w:rsidR="00D1301A" w:rsidRDefault="00D1301A">
      <w:pPr>
        <w:rPr>
          <w:color w:val="00000A"/>
          <w:lang w:val="en-CA"/>
        </w:rPr>
      </w:pPr>
    </w:p>
    <w:p w14:paraId="00FA2F1F" w14:textId="12AF2A63" w:rsidR="00D1301A" w:rsidRDefault="00682A7E">
      <w:pPr>
        <w:rPr>
          <w:color w:val="00000A"/>
          <w:lang w:val="en-CA"/>
        </w:rPr>
      </w:pPr>
      <w:r>
        <w:rPr>
          <w:color w:val="00000A"/>
          <w:lang w:val="en-CA"/>
        </w:rPr>
        <w:t xml:space="preserve">The second level is significantly larger in scale. The level design is </w:t>
      </w:r>
      <w:proofErr w:type="gramStart"/>
      <w:r>
        <w:rPr>
          <w:color w:val="00000A"/>
          <w:lang w:val="en-CA"/>
        </w:rPr>
        <w:t>fairly straight</w:t>
      </w:r>
      <w:proofErr w:type="gramEnd"/>
      <w:r>
        <w:rPr>
          <w:color w:val="00000A"/>
          <w:lang w:val="en-CA"/>
        </w:rPr>
        <w:t xml:space="preserve"> forward, as this is the first level after the tutorial. There will be around a dozen </w:t>
      </w:r>
      <w:del w:id="391" w:author="作者" w:date="2018-03-02T23:38:00Z">
        <w:r w:rsidR="00E17549">
          <w:delText>Epyons</w:delText>
        </w:r>
      </w:del>
      <w:proofErr w:type="spellStart"/>
      <w:ins w:id="392" w:author="作者" w:date="2018-03-02T23:38:00Z">
        <w:r>
          <w:rPr>
            <w:color w:val="00000A"/>
            <w:lang w:val="en-CA"/>
          </w:rPr>
          <w:t>Epeons</w:t>
        </w:r>
      </w:ins>
      <w:proofErr w:type="spellEnd"/>
      <w:r>
        <w:rPr>
          <w:color w:val="00000A"/>
          <w:lang w:val="en-CA"/>
        </w:rPr>
        <w:t xml:space="preserve"> in this level. Due to the linearity of</w:t>
      </w:r>
      <w:r>
        <w:rPr>
          <w:color w:val="00000A"/>
          <w:lang w:val="en-CA"/>
        </w:rPr>
        <w:t xml:space="preserve"> this level, combat against enemies is the focus. The level completes when all enemies are eliminated and the destination at the end of the level is reached.</w:t>
      </w:r>
    </w:p>
    <w:p w14:paraId="18EE7375" w14:textId="77777777" w:rsidR="00D1301A" w:rsidRDefault="00D1301A">
      <w:pPr>
        <w:rPr>
          <w:color w:val="00000A"/>
          <w:lang w:val="en-CA"/>
        </w:rPr>
      </w:pPr>
    </w:p>
    <w:p w14:paraId="0ED01604" w14:textId="77777777" w:rsidR="00D1301A" w:rsidRDefault="00682A7E">
      <w:pPr>
        <w:rPr>
          <w:color w:val="00000A"/>
          <w:lang w:val="en-CA"/>
        </w:rPr>
      </w:pPr>
      <w:r>
        <w:rPr>
          <w:color w:val="00000A"/>
          <w:lang w:val="en-CA"/>
        </w:rPr>
        <w:t>The third level focuses on platforming. There are branching paths with hidden items that boosts a</w:t>
      </w:r>
      <w:r>
        <w:rPr>
          <w:color w:val="00000A"/>
          <w:lang w:val="en-CA"/>
        </w:rPr>
        <w:t xml:space="preserve"> stat. There are places that the player cannot reach by standard </w:t>
      </w:r>
      <w:proofErr w:type="gramStart"/>
      <w:r>
        <w:rPr>
          <w:color w:val="00000A"/>
          <w:lang w:val="en-CA"/>
        </w:rPr>
        <w:t>jump, and</w:t>
      </w:r>
      <w:proofErr w:type="gramEnd"/>
      <w:r>
        <w:rPr>
          <w:color w:val="00000A"/>
          <w:lang w:val="en-CA"/>
        </w:rPr>
        <w:t xml:space="preserve"> must attack an air canister in the air to be knocked farther. There are also gate puzzles that unlock when the correct sequence of pressure plates </w:t>
      </w:r>
      <w:proofErr w:type="gramStart"/>
      <w:r>
        <w:rPr>
          <w:color w:val="00000A"/>
          <w:lang w:val="en-CA"/>
        </w:rPr>
        <w:t>are</w:t>
      </w:r>
      <w:proofErr w:type="gramEnd"/>
      <w:r>
        <w:rPr>
          <w:color w:val="00000A"/>
          <w:lang w:val="en-CA"/>
        </w:rPr>
        <w:t xml:space="preserve"> pressed. There will be fewer e</w:t>
      </w:r>
      <w:r>
        <w:rPr>
          <w:color w:val="00000A"/>
          <w:lang w:val="en-CA"/>
        </w:rPr>
        <w:t>nemies in this level. Enemies are not required to be eliminated to complete this level.</w:t>
      </w:r>
    </w:p>
    <w:p w14:paraId="5FE95382" w14:textId="77777777" w:rsidR="00D1301A" w:rsidRDefault="00D1301A">
      <w:pPr>
        <w:rPr>
          <w:color w:val="00000A"/>
          <w:lang w:val="en-CA"/>
        </w:rPr>
      </w:pPr>
    </w:p>
    <w:p w14:paraId="15357F54" w14:textId="77777777" w:rsidR="00D1301A" w:rsidRDefault="00682A7E">
      <w:pPr>
        <w:rPr>
          <w:color w:val="00000A"/>
          <w:lang w:val="en-CA"/>
        </w:rPr>
      </w:pPr>
      <w:r>
        <w:rPr>
          <w:color w:val="00000A"/>
          <w:lang w:val="en-CA"/>
        </w:rPr>
        <w:t>The fourth level has branching paths, hard to reach places, as well as multiple enemies. Enemies are required to be eliminated this time. This level is intended as a c</w:t>
      </w:r>
      <w:r>
        <w:rPr>
          <w:color w:val="00000A"/>
          <w:lang w:val="en-CA"/>
        </w:rPr>
        <w:t>ombination of the previous levels.</w:t>
      </w:r>
    </w:p>
    <w:p w14:paraId="40627442" w14:textId="77777777" w:rsidR="00D1301A" w:rsidRDefault="00D1301A">
      <w:pPr>
        <w:rPr>
          <w:color w:val="00000A"/>
          <w:lang w:val="en-CA"/>
        </w:rPr>
      </w:pPr>
    </w:p>
    <w:p w14:paraId="1C12F167" w14:textId="77777777" w:rsidR="00D1301A" w:rsidRDefault="00682A7E">
      <w:pPr>
        <w:rPr>
          <w:color w:val="00000A"/>
          <w:lang w:val="en-CA"/>
        </w:rPr>
      </w:pPr>
      <w:r>
        <w:rPr>
          <w:color w:val="00000A"/>
          <w:lang w:val="en-CA"/>
        </w:rPr>
        <w:t>The final level features a boss battle.</w:t>
      </w:r>
    </w:p>
    <w:p w14:paraId="1DC3C5B3" w14:textId="77777777" w:rsidR="00D1301A" w:rsidRDefault="00D1301A">
      <w:pPr>
        <w:rPr>
          <w:color w:val="00000A"/>
          <w:lang w:val="en-CA"/>
        </w:rPr>
      </w:pPr>
    </w:p>
    <w:p w14:paraId="7A84303A" w14:textId="64F9D69A" w:rsidR="00D1301A" w:rsidRDefault="00682A7E">
      <w:pPr>
        <w:rPr>
          <w:color w:val="00000A"/>
          <w:lang w:val="en-CA"/>
        </w:rPr>
      </w:pPr>
      <w:r>
        <w:rPr>
          <w:color w:val="00000A"/>
          <w:lang w:val="en-CA"/>
        </w:rPr>
        <w:t xml:space="preserve">All </w:t>
      </w:r>
      <w:ins w:id="393" w:author="作者" w:date="2018-03-02T23:38:00Z">
        <w:r>
          <w:rPr>
            <w:color w:val="00000A"/>
            <w:lang w:val="en-CA"/>
          </w:rPr>
          <w:t xml:space="preserve">non-boss </w:t>
        </w:r>
      </w:ins>
      <w:r>
        <w:rPr>
          <w:color w:val="00000A"/>
          <w:lang w:val="en-CA"/>
        </w:rPr>
        <w:t xml:space="preserve">enemy types will be featured in all levels, </w:t>
      </w:r>
      <w:del w:id="394" w:author="作者" w:date="2018-03-02T23:38:00Z">
        <w:r w:rsidR="00E17549">
          <w:delText>except for the</w:delText>
        </w:r>
      </w:del>
      <w:ins w:id="395" w:author="作者" w:date="2018-03-02T23:38:00Z">
        <w:r>
          <w:rPr>
            <w:color w:val="00000A"/>
            <w:lang w:val="en-CA"/>
          </w:rPr>
          <w:t>and different</w:t>
        </w:r>
      </w:ins>
      <w:r>
        <w:rPr>
          <w:color w:val="00000A"/>
          <w:lang w:val="en-CA"/>
        </w:rPr>
        <w:t xml:space="preserve"> boss </w:t>
      </w:r>
      <w:ins w:id="396" w:author="作者" w:date="2018-03-02T23:38:00Z">
        <w:r>
          <w:rPr>
            <w:color w:val="00000A"/>
            <w:lang w:val="en-CA"/>
          </w:rPr>
          <w:t xml:space="preserve">enemy type present in each </w:t>
        </w:r>
      </w:ins>
      <w:r>
        <w:rPr>
          <w:color w:val="00000A"/>
          <w:lang w:val="en-CA"/>
        </w:rPr>
        <w:t>level. All enemies were decided to be in every level because the current ene</w:t>
      </w:r>
      <w:r>
        <w:rPr>
          <w:color w:val="00000A"/>
          <w:lang w:val="en-CA"/>
        </w:rPr>
        <w:t xml:space="preserve">my types are very basic. At later levels, the increase in difficulty comes from the number of enemies and the percentage composition of the different enemy types. </w:t>
      </w:r>
    </w:p>
    <w:p w14:paraId="3C3B16DC" w14:textId="77777777" w:rsidR="00D1301A" w:rsidRDefault="00D1301A">
      <w:pPr>
        <w:rPr>
          <w:color w:val="00000A"/>
          <w:lang w:val="en-CA"/>
        </w:rPr>
      </w:pPr>
    </w:p>
    <w:p w14:paraId="41E8BE14" w14:textId="77777777" w:rsidR="00D1301A" w:rsidRDefault="00682A7E">
      <w:r>
        <w:rPr>
          <w:color w:val="00000A"/>
          <w:lang w:val="en-CA"/>
        </w:rPr>
        <w:t>In between levels are story cutscenes. These cutscenes are in the style of motion comic. Th</w:t>
      </w:r>
      <w:r>
        <w:rPr>
          <w:color w:val="00000A"/>
          <w:lang w:val="en-CA"/>
        </w:rPr>
        <w:t>e choice to use motion comic was made for ease of implementation, less time intensive to produce the assets, and sufficient way to provide narrative to the game. The motion comic also enhances the retro style of the game.</w:t>
      </w:r>
    </w:p>
    <w:p w14:paraId="18D0DC09" w14:textId="77777777" w:rsidR="00D1301A" w:rsidRDefault="00D1301A">
      <w:pPr>
        <w:rPr>
          <w:ins w:id="397" w:author="作者" w:date="2018-03-02T23:38:00Z"/>
          <w:color w:val="00000A"/>
          <w:lang w:val="en-CA"/>
        </w:rPr>
      </w:pPr>
    </w:p>
    <w:p w14:paraId="1F9605C9" w14:textId="77777777" w:rsidR="00D1301A" w:rsidRDefault="00682A7E">
      <w:pPr>
        <w:rPr>
          <w:ins w:id="398" w:author="作者" w:date="2018-03-02T23:38:00Z"/>
          <w:rFonts w:eastAsia="等线"/>
          <w:color w:val="00000A"/>
          <w:sz w:val="32"/>
          <w:szCs w:val="32"/>
          <w:lang w:val="en-CA"/>
        </w:rPr>
      </w:pPr>
      <w:ins w:id="399" w:author="作者" w:date="2018-03-02T23:38:00Z">
        <w:r>
          <w:rPr>
            <w:rFonts w:eastAsia="等线"/>
            <w:color w:val="00000A"/>
            <w:sz w:val="32"/>
            <w:szCs w:val="32"/>
            <w:lang w:val="en-CA"/>
          </w:rPr>
          <w:t>Sketch of the new level</w:t>
        </w:r>
      </w:ins>
    </w:p>
    <w:p w14:paraId="5968B28E" w14:textId="77777777" w:rsidR="00D1301A" w:rsidRDefault="00682A7E">
      <w:pPr>
        <w:rPr>
          <w:ins w:id="400" w:author="作者" w:date="2018-03-02T23:38:00Z"/>
          <w:lang w:val="en-CA"/>
        </w:rPr>
      </w:pPr>
      <w:ins w:id="401" w:author="作者" w:date="2018-03-02T23:38:00Z">
        <w:r>
          <w:rPr>
            <w:noProof/>
            <w:lang w:val="en-CA"/>
          </w:rPr>
          <w:drawing>
            <wp:anchor distT="0" distB="0" distL="0" distR="0" simplePos="0" relativeHeight="2" behindDoc="0" locked="0" layoutInCell="1" allowOverlap="1">
              <wp:simplePos x="0" y="0"/>
              <wp:positionH relativeFrom="column">
                <wp:posOffset>902335</wp:posOffset>
              </wp:positionH>
              <wp:positionV relativeFrom="paragraph">
                <wp:posOffset>135255</wp:posOffset>
              </wp:positionV>
              <wp:extent cx="4138930" cy="3875405"/>
              <wp:effectExtent l="0" t="0" r="0" b="0"/>
              <wp:wrapTopAndBottom/>
              <wp:docPr id="2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pic:cNvPicPr>
                        <a:picLocks noChangeAspect="1" noChangeArrowheads="1"/>
                      </pic:cNvPicPr>
                    </pic:nvPicPr>
                    <pic:blipFill>
                      <a:blip r:embed="rId25"/>
                      <a:stretch>
                        <a:fillRect/>
                      </a:stretch>
                    </pic:blipFill>
                    <pic:spPr bwMode="auto">
                      <a:xfrm>
                        <a:off x="0" y="0"/>
                        <a:ext cx="4138930" cy="3875405"/>
                      </a:xfrm>
                      <a:prstGeom prst="rect">
                        <a:avLst/>
                      </a:prstGeom>
                    </pic:spPr>
                  </pic:pic>
                </a:graphicData>
              </a:graphic>
            </wp:anchor>
          </w:drawing>
        </w:r>
      </w:ins>
    </w:p>
    <w:p w14:paraId="2096D6D1" w14:textId="77777777" w:rsidR="00D1301A" w:rsidRDefault="00D1301A">
      <w:pPr>
        <w:rPr>
          <w:ins w:id="402" w:author="作者" w:date="2018-03-02T23:38:00Z"/>
          <w:color w:val="00000A"/>
          <w:lang w:val="en-CA"/>
        </w:rPr>
      </w:pPr>
    </w:p>
    <w:p w14:paraId="55BBD29C" w14:textId="77777777" w:rsidR="00D1301A" w:rsidRDefault="00D1301A">
      <w:pPr>
        <w:rPr>
          <w:ins w:id="403" w:author="作者" w:date="2018-03-02T23:38:00Z"/>
          <w:color w:val="00000A"/>
          <w:lang w:val="en-CA"/>
        </w:rPr>
      </w:pPr>
    </w:p>
    <w:p w14:paraId="218B9DD7" w14:textId="77777777" w:rsidR="00D1301A" w:rsidRDefault="00682A7E">
      <w:pPr>
        <w:pStyle w:val="aa"/>
        <w:ind w:left="360"/>
        <w:rPr>
          <w:ins w:id="404" w:author="作者" w:date="2018-03-02T23:38:00Z"/>
        </w:rPr>
      </w:pPr>
      <w:ins w:id="405" w:author="作者" w:date="2018-03-02T23:38:00Z">
        <w:r>
          <w:rPr>
            <w:color w:val="00000A"/>
            <w:sz w:val="32"/>
            <w:szCs w:val="32"/>
            <w:lang w:val="en-CA"/>
          </w:rPr>
          <w:t xml:space="preserve">20. </w:t>
        </w:r>
        <w:r>
          <w:rPr>
            <w:color w:val="00000A"/>
            <w:sz w:val="32"/>
            <w:szCs w:val="32"/>
            <w:lang w:val="en-CA"/>
          </w:rPr>
          <w:t>Background Music and Sound Effect</w:t>
        </w:r>
      </w:ins>
    </w:p>
    <w:p w14:paraId="0432FB8E" w14:textId="77777777" w:rsidR="00D1301A" w:rsidRDefault="00D1301A">
      <w:pPr>
        <w:rPr>
          <w:ins w:id="406" w:author="作者" w:date="2018-03-02T23:38:00Z"/>
          <w:color w:val="00000A"/>
          <w:lang w:val="en-CA"/>
        </w:rPr>
      </w:pPr>
    </w:p>
    <w:p w14:paraId="32E91DC6" w14:textId="77777777" w:rsidR="00D1301A" w:rsidRDefault="00682A7E">
      <w:pPr>
        <w:rPr>
          <w:ins w:id="407" w:author="作者" w:date="2018-03-02T23:38:00Z"/>
          <w:color w:val="00000A"/>
          <w:lang w:val="en-CA"/>
        </w:rPr>
      </w:pPr>
      <w:ins w:id="408" w:author="作者" w:date="2018-03-02T23:38:00Z">
        <w:r>
          <w:rPr>
            <w:color w:val="00000A"/>
            <w:lang w:val="en-CA"/>
          </w:rPr>
          <w:t xml:space="preserve">Sounds and music assets used in this game are a mix from </w:t>
        </w:r>
        <w:proofErr w:type="spellStart"/>
        <w:r>
          <w:rPr>
            <w:color w:val="00000A"/>
            <w:lang w:val="en-CA"/>
          </w:rPr>
          <w:t>Gundam</w:t>
        </w:r>
        <w:proofErr w:type="spellEnd"/>
        <w:r>
          <w:rPr>
            <w:color w:val="00000A"/>
            <w:lang w:val="en-CA"/>
          </w:rPr>
          <w:t xml:space="preserve"> and </w:t>
        </w:r>
        <w:proofErr w:type="spellStart"/>
        <w:r>
          <w:rPr>
            <w:color w:val="00000A"/>
            <w:lang w:val="en-CA"/>
          </w:rPr>
          <w:t>Megaman</w:t>
        </w:r>
        <w:proofErr w:type="spellEnd"/>
        <w:r>
          <w:rPr>
            <w:color w:val="00000A"/>
            <w:lang w:val="en-CA"/>
          </w:rPr>
          <w:t xml:space="preserve">. We chose to use these tracks for our game because </w:t>
        </w:r>
        <w:proofErr w:type="spellStart"/>
        <w:r>
          <w:rPr>
            <w:color w:val="00000A"/>
            <w:lang w:val="en-CA"/>
          </w:rPr>
          <w:t>Megaman</w:t>
        </w:r>
        <w:proofErr w:type="spellEnd"/>
        <w:r>
          <w:rPr>
            <w:color w:val="00000A"/>
            <w:lang w:val="en-CA"/>
          </w:rPr>
          <w:t xml:space="preserve"> music and sound effects has a futuristic vibe, while </w:t>
        </w:r>
        <w:proofErr w:type="spellStart"/>
        <w:r>
          <w:rPr>
            <w:color w:val="00000A"/>
            <w:lang w:val="en-CA"/>
          </w:rPr>
          <w:t>Gundam</w:t>
        </w:r>
        <w:proofErr w:type="spellEnd"/>
        <w:r>
          <w:rPr>
            <w:color w:val="00000A"/>
            <w:lang w:val="en-CA"/>
          </w:rPr>
          <w:t xml:space="preserve"> also has a futuristic and </w:t>
        </w:r>
        <w:r>
          <w:rPr>
            <w:color w:val="00000A"/>
            <w:lang w:val="en-CA"/>
          </w:rPr>
          <w:t>militaristic vibe. These sounds suit the feel of our game.</w:t>
        </w:r>
      </w:ins>
    </w:p>
    <w:p w14:paraId="34280EB2" w14:textId="77777777" w:rsidR="00D1301A" w:rsidRDefault="00D1301A">
      <w:pPr>
        <w:rPr>
          <w:ins w:id="409" w:author="作者" w:date="2018-03-02T23:38:00Z"/>
          <w:color w:val="00000A"/>
          <w:lang w:val="en-CA"/>
        </w:rPr>
      </w:pPr>
    </w:p>
    <w:p w14:paraId="7FC88D5D" w14:textId="77777777" w:rsidR="00D1301A" w:rsidRDefault="00682A7E">
      <w:pPr>
        <w:rPr>
          <w:ins w:id="410" w:author="作者" w:date="2018-03-02T23:38:00Z"/>
          <w:color w:val="00000A"/>
          <w:lang w:val="en-CA"/>
        </w:rPr>
      </w:pPr>
      <w:ins w:id="411" w:author="作者" w:date="2018-03-02T23:38:00Z">
        <w:r>
          <w:rPr>
            <w:color w:val="00000A"/>
            <w:lang w:val="en-CA"/>
          </w:rPr>
          <w:t>Background Music:</w:t>
        </w:r>
      </w:ins>
    </w:p>
    <w:p w14:paraId="4BE42CA9" w14:textId="77777777" w:rsidR="00D1301A" w:rsidRDefault="00682A7E">
      <w:pPr>
        <w:rPr>
          <w:ins w:id="412" w:author="作者" w:date="2018-03-02T23:38:00Z"/>
        </w:rPr>
      </w:pPr>
      <w:ins w:id="413" w:author="作者" w:date="2018-03-02T23:38:00Z">
        <w:r>
          <w:rPr>
            <w:color w:val="00000A"/>
            <w:lang w:val="en-CA"/>
          </w:rPr>
          <w:t xml:space="preserve">Fighting boss: 06_Opening_Stage_X from </w:t>
        </w:r>
        <w:proofErr w:type="spellStart"/>
        <w:r>
          <w:rPr>
            <w:color w:val="00000A"/>
            <w:lang w:val="en-CA"/>
          </w:rPr>
          <w:t>Megaman</w:t>
        </w:r>
        <w:proofErr w:type="spellEnd"/>
        <w:r>
          <w:rPr>
            <w:color w:val="00000A"/>
            <w:lang w:val="en-CA"/>
          </w:rPr>
          <w:t xml:space="preserve"> X5</w:t>
        </w:r>
      </w:ins>
    </w:p>
    <w:p w14:paraId="0B921D40" w14:textId="77777777" w:rsidR="00D1301A" w:rsidRDefault="00682A7E">
      <w:pPr>
        <w:rPr>
          <w:ins w:id="414" w:author="作者" w:date="2018-03-02T23:38:00Z"/>
        </w:rPr>
      </w:pPr>
      <w:ins w:id="415" w:author="作者" w:date="2018-03-02T23:38:00Z">
        <w:r>
          <w:rPr>
            <w:color w:val="00000A"/>
            <w:lang w:val="en-CA"/>
          </w:rPr>
          <w:t xml:space="preserve">Level 1: 16_Magma_Dragoon_Stage from </w:t>
        </w:r>
        <w:proofErr w:type="spellStart"/>
        <w:r>
          <w:rPr>
            <w:color w:val="00000A"/>
            <w:lang w:val="en-CA"/>
          </w:rPr>
          <w:t>Megaman</w:t>
        </w:r>
        <w:proofErr w:type="spellEnd"/>
        <w:r>
          <w:rPr>
            <w:color w:val="00000A"/>
            <w:lang w:val="en-CA"/>
          </w:rPr>
          <w:t xml:space="preserve"> X5</w:t>
        </w:r>
      </w:ins>
    </w:p>
    <w:p w14:paraId="7F78C928" w14:textId="77777777" w:rsidR="00D1301A" w:rsidRDefault="00682A7E">
      <w:pPr>
        <w:rPr>
          <w:ins w:id="416" w:author="作者" w:date="2018-03-02T23:38:00Z"/>
        </w:rPr>
      </w:pPr>
      <w:ins w:id="417" w:author="作者" w:date="2018-03-02T23:38:00Z">
        <w:r>
          <w:rPr>
            <w:color w:val="00000A"/>
            <w:lang w:val="en-CA"/>
          </w:rPr>
          <w:t xml:space="preserve">Level 2: RX 0 from MS </w:t>
        </w:r>
        <w:proofErr w:type="spellStart"/>
        <w:r>
          <w:rPr>
            <w:color w:val="00000A"/>
            <w:lang w:val="en-CA"/>
          </w:rPr>
          <w:t>Gundam</w:t>
        </w:r>
        <w:proofErr w:type="spellEnd"/>
        <w:r>
          <w:rPr>
            <w:color w:val="00000A"/>
            <w:lang w:val="en-CA"/>
          </w:rPr>
          <w:t xml:space="preserve"> Unicorn</w:t>
        </w:r>
      </w:ins>
    </w:p>
    <w:p w14:paraId="57CA0A7A" w14:textId="77777777" w:rsidR="00D1301A" w:rsidRDefault="00682A7E">
      <w:pPr>
        <w:rPr>
          <w:ins w:id="418" w:author="作者" w:date="2018-03-02T23:38:00Z"/>
        </w:rPr>
      </w:pPr>
      <w:ins w:id="419" w:author="作者" w:date="2018-03-02T23:38:00Z">
        <w:r>
          <w:rPr>
            <w:color w:val="00000A"/>
            <w:lang w:val="en-CA"/>
          </w:rPr>
          <w:t xml:space="preserve">Main Menu: Mobile Suit from MS </w:t>
        </w:r>
        <w:proofErr w:type="spellStart"/>
        <w:r>
          <w:rPr>
            <w:color w:val="00000A"/>
            <w:lang w:val="en-CA"/>
          </w:rPr>
          <w:t>Gundam</w:t>
        </w:r>
        <w:proofErr w:type="spellEnd"/>
        <w:r>
          <w:rPr>
            <w:color w:val="00000A"/>
            <w:lang w:val="en-CA"/>
          </w:rPr>
          <w:t xml:space="preserve"> Unico</w:t>
        </w:r>
        <w:r>
          <w:rPr>
            <w:color w:val="00000A"/>
            <w:lang w:val="en-CA"/>
          </w:rPr>
          <w:t>rn</w:t>
        </w:r>
      </w:ins>
    </w:p>
    <w:p w14:paraId="7D00C967" w14:textId="77777777" w:rsidR="00D1301A" w:rsidRDefault="00D1301A">
      <w:pPr>
        <w:rPr>
          <w:ins w:id="420" w:author="作者" w:date="2018-03-02T23:38:00Z"/>
          <w:color w:val="00000A"/>
          <w:lang w:val="en-CA"/>
        </w:rPr>
      </w:pPr>
    </w:p>
    <w:p w14:paraId="223B6184" w14:textId="77777777" w:rsidR="00D1301A" w:rsidRDefault="00682A7E">
      <w:pPr>
        <w:rPr>
          <w:ins w:id="421" w:author="作者" w:date="2018-03-02T23:38:00Z"/>
        </w:rPr>
      </w:pPr>
      <w:ins w:id="422" w:author="作者" w:date="2018-03-02T23:38:00Z">
        <w:r>
          <w:rPr>
            <w:color w:val="00000A"/>
            <w:lang w:val="en-CA"/>
          </w:rPr>
          <w:t>Sound Effect:</w:t>
        </w:r>
      </w:ins>
    </w:p>
    <w:p w14:paraId="5B18CA69" w14:textId="77777777" w:rsidR="00D1301A" w:rsidRDefault="00682A7E">
      <w:ins w:id="423" w:author="作者" w:date="2018-03-02T23:38:00Z">
        <w:r>
          <w:rPr>
            <w:color w:val="00000A"/>
            <w:lang w:val="en-CA"/>
          </w:rPr>
          <w:t xml:space="preserve">We decide to have Mix between </w:t>
        </w:r>
        <w:proofErr w:type="spellStart"/>
        <w:r>
          <w:rPr>
            <w:color w:val="00000A"/>
            <w:lang w:val="en-CA"/>
          </w:rPr>
          <w:t>Megaman</w:t>
        </w:r>
        <w:proofErr w:type="spellEnd"/>
        <w:r>
          <w:rPr>
            <w:color w:val="00000A"/>
            <w:lang w:val="en-CA"/>
          </w:rPr>
          <w:t xml:space="preserve"> X5 and M </w:t>
        </w:r>
        <w:proofErr w:type="spellStart"/>
        <w:r>
          <w:rPr>
            <w:color w:val="00000A"/>
            <w:lang w:val="en-CA"/>
          </w:rPr>
          <w:t>obile</w:t>
        </w:r>
        <w:proofErr w:type="spellEnd"/>
        <w:r>
          <w:rPr>
            <w:color w:val="00000A"/>
            <w:lang w:val="en-CA"/>
          </w:rPr>
          <w:t xml:space="preserve"> Suit </w:t>
        </w:r>
        <w:proofErr w:type="spellStart"/>
        <w:r>
          <w:rPr>
            <w:color w:val="00000A"/>
            <w:lang w:val="en-CA"/>
          </w:rPr>
          <w:t>Gundam</w:t>
        </w:r>
        <w:proofErr w:type="spellEnd"/>
        <w:r>
          <w:rPr>
            <w:color w:val="00000A"/>
            <w:lang w:val="en-CA"/>
          </w:rPr>
          <w:t xml:space="preserve"> Federation vs Zeon sound effects for our game. They are: attack, boss land, can’t buy item, click, collect item, dash, enemy death, explosion, fire shot, hit, jump, open doo</w:t>
        </w:r>
        <w:r>
          <w:rPr>
            <w:color w:val="00000A"/>
            <w:lang w:val="en-CA"/>
          </w:rPr>
          <w:t>r, range attack, repair, use item, take damage and walk. For specific list refer to asset folder in repository.</w:t>
        </w:r>
      </w:ins>
    </w:p>
    <w:sectPr w:rsidR="00D1301A">
      <w:pgSz w:w="12240" w:h="15840"/>
      <w:pgMar w:top="1440" w:right="1440" w:bottom="1440" w:left="1440" w:header="0" w:footer="0" w:gutter="0"/>
      <w:pgNumType w:start="1"/>
      <w:cols w:space="720"/>
      <w:formProt w:val="0"/>
      <w:docGrid w:linePitch="24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60A3E"/>
    <w:multiLevelType w:val="multilevel"/>
    <w:tmpl w:val="459C06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41F6B5F"/>
    <w:multiLevelType w:val="multilevel"/>
    <w:tmpl w:val="B144300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43195C17"/>
    <w:multiLevelType w:val="multilevel"/>
    <w:tmpl w:val="2B92EB1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723C40AD"/>
    <w:multiLevelType w:val="multilevel"/>
    <w:tmpl w:val="EA348B32"/>
    <w:lvl w:ilvl="0">
      <w:start w:val="1"/>
      <w:numFmt w:val="decimal"/>
      <w:lvlText w:val="%1.)"/>
      <w:lvlJc w:val="left"/>
      <w:pPr>
        <w:ind w:left="720" w:hanging="360"/>
      </w:pPr>
      <w:rPr>
        <w:sz w:val="2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01A"/>
    <w:rsid w:val="00233AED"/>
    <w:rsid w:val="00682A7E"/>
    <w:rsid w:val="008F22CC"/>
    <w:rsid w:val="009F7085"/>
    <w:rsid w:val="00AA3671"/>
    <w:rsid w:val="00D1301A"/>
    <w:rsid w:val="00E17549"/>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6894088-3DFA-44EA-BD40-200CD90D4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color w:val="000000"/>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line="276" w:lineRule="auto"/>
    </w:pPr>
    <w:rPr>
      <w:sz w:val="22"/>
    </w:rPr>
  </w:style>
  <w:style w:type="paragraph" w:styleId="1">
    <w:name w:val="heading 1"/>
    <w:basedOn w:val="a"/>
    <w:next w:val="a"/>
    <w:qFormat/>
    <w:pPr>
      <w:keepNext/>
      <w:keepLines/>
      <w:spacing w:before="400" w:after="120"/>
      <w:outlineLvl w:val="0"/>
    </w:pPr>
    <w:rPr>
      <w:sz w:val="40"/>
      <w:szCs w:val="40"/>
    </w:rPr>
  </w:style>
  <w:style w:type="paragraph" w:styleId="2">
    <w:name w:val="heading 2"/>
    <w:basedOn w:val="a"/>
    <w:next w:val="a"/>
    <w:qFormat/>
    <w:pPr>
      <w:keepNext/>
      <w:keepLines/>
      <w:spacing w:before="360" w:after="120"/>
      <w:outlineLvl w:val="1"/>
    </w:pPr>
    <w:rPr>
      <w:sz w:val="32"/>
      <w:szCs w:val="32"/>
    </w:rPr>
  </w:style>
  <w:style w:type="paragraph" w:styleId="3">
    <w:name w:val="heading 3"/>
    <w:basedOn w:val="a"/>
    <w:next w:val="a"/>
    <w:qFormat/>
    <w:pPr>
      <w:keepNext/>
      <w:keepLines/>
      <w:spacing w:before="320" w:after="80"/>
      <w:outlineLvl w:val="2"/>
    </w:pPr>
    <w:rPr>
      <w:color w:val="434343"/>
      <w:sz w:val="28"/>
      <w:szCs w:val="28"/>
    </w:rPr>
  </w:style>
  <w:style w:type="paragraph" w:styleId="4">
    <w:name w:val="heading 4"/>
    <w:basedOn w:val="a"/>
    <w:next w:val="a"/>
    <w:qFormat/>
    <w:pPr>
      <w:keepNext/>
      <w:keepLines/>
      <w:spacing w:before="280" w:after="80"/>
      <w:outlineLvl w:val="3"/>
    </w:pPr>
    <w:rPr>
      <w:color w:val="666666"/>
      <w:sz w:val="24"/>
      <w:szCs w:val="24"/>
    </w:rPr>
  </w:style>
  <w:style w:type="paragraph" w:styleId="5">
    <w:name w:val="heading 5"/>
    <w:basedOn w:val="a"/>
    <w:next w:val="a"/>
    <w:qFormat/>
    <w:pPr>
      <w:keepNext/>
      <w:keepLines/>
      <w:spacing w:before="240" w:after="80"/>
      <w:outlineLvl w:val="4"/>
    </w:pPr>
    <w:rPr>
      <w:color w:val="666666"/>
    </w:rPr>
  </w:style>
  <w:style w:type="paragraph" w:styleId="6">
    <w:name w:val="heading 6"/>
    <w:basedOn w:val="a"/>
    <w:next w:val="a"/>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basedOn w:val="a0"/>
    <w:link w:val="a4"/>
    <w:uiPriority w:val="99"/>
    <w:semiHidden/>
    <w:qFormat/>
    <w:rsid w:val="00260E95"/>
    <w:rPr>
      <w:sz w:val="16"/>
      <w:szCs w:val="16"/>
    </w:rPr>
  </w:style>
  <w:style w:type="character" w:customStyle="1" w:styleId="ListLabel1">
    <w:name w:val="ListLabel 1"/>
    <w:qFormat/>
    <w:rPr>
      <w:sz w:val="21"/>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sz w:val="21"/>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sz w:val="21"/>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paragraph" w:customStyle="1" w:styleId="Heading">
    <w:name w:val="Heading"/>
    <w:basedOn w:val="a"/>
    <w:next w:val="a5"/>
    <w:qFormat/>
    <w:pPr>
      <w:keepNext/>
      <w:spacing w:before="240" w:after="120"/>
    </w:pPr>
    <w:rPr>
      <w:rFonts w:ascii="Liberation Sans" w:eastAsia="Noto Sans CJK SC Regular" w:hAnsi="Liberation Sans" w:cs="FreeSans"/>
      <w:sz w:val="28"/>
      <w:szCs w:val="28"/>
    </w:rPr>
  </w:style>
  <w:style w:type="paragraph" w:styleId="a5">
    <w:name w:val="Body Text"/>
    <w:basedOn w:val="a"/>
    <w:pPr>
      <w:spacing w:after="140" w:line="288" w:lineRule="auto"/>
    </w:pPr>
  </w:style>
  <w:style w:type="paragraph" w:styleId="a6">
    <w:name w:val="List"/>
    <w:basedOn w:val="a5"/>
    <w:rPr>
      <w:rFonts w:cs="FreeSans"/>
    </w:rPr>
  </w:style>
  <w:style w:type="paragraph" w:styleId="a7">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a8">
    <w:name w:val="Title"/>
    <w:basedOn w:val="a"/>
    <w:next w:val="a"/>
    <w:qFormat/>
    <w:pPr>
      <w:keepNext/>
      <w:keepLines/>
      <w:spacing w:after="60"/>
    </w:pPr>
    <w:rPr>
      <w:sz w:val="52"/>
      <w:szCs w:val="52"/>
    </w:rPr>
  </w:style>
  <w:style w:type="paragraph" w:styleId="a9">
    <w:name w:val="Subtitle"/>
    <w:basedOn w:val="a"/>
    <w:next w:val="a"/>
    <w:qFormat/>
    <w:pPr>
      <w:keepNext/>
      <w:keepLines/>
      <w:spacing w:after="320"/>
    </w:pPr>
    <w:rPr>
      <w:color w:val="666666"/>
      <w:sz w:val="30"/>
      <w:szCs w:val="30"/>
    </w:rPr>
  </w:style>
  <w:style w:type="paragraph" w:styleId="aa">
    <w:name w:val="List Paragraph"/>
    <w:basedOn w:val="a"/>
    <w:uiPriority w:val="34"/>
    <w:qFormat/>
    <w:rsid w:val="002C39F9"/>
    <w:pPr>
      <w:ind w:left="720"/>
      <w:contextualSpacing/>
    </w:pPr>
  </w:style>
  <w:style w:type="paragraph" w:styleId="a4">
    <w:name w:val="Balloon Text"/>
    <w:basedOn w:val="a"/>
    <w:link w:val="a3"/>
    <w:uiPriority w:val="99"/>
    <w:semiHidden/>
    <w:unhideWhenUsed/>
    <w:qFormat/>
    <w:rsid w:val="00260E95"/>
    <w:pPr>
      <w:spacing w:line="240" w:lineRule="auto"/>
    </w:pPr>
    <w:rPr>
      <w:sz w:val="16"/>
      <w:szCs w:val="16"/>
    </w:rPr>
  </w:style>
  <w:style w:type="paragraph" w:styleId="ab">
    <w:name w:val="Revision"/>
    <w:hidden/>
    <w:uiPriority w:val="99"/>
    <w:semiHidden/>
    <w:rsid w:val="00AA3671"/>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DDF7B-B9A2-45FC-A378-57F8AACDA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3661</Words>
  <Characters>20868</Characters>
  <Application>Microsoft Office Word</Application>
  <DocSecurity>0</DocSecurity>
  <Lines>173</Lines>
  <Paragraphs>48</Paragraphs>
  <ScaleCrop>false</ScaleCrop>
  <Company>Microsoft</Company>
  <LinksUpToDate>false</LinksUpToDate>
  <CharactersWithSpaces>24481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Yanting Zhang</dc:creator>
  <dc:description/>
  <cp:lastModifiedBy>Y. Zhang</cp:lastModifiedBy>
  <cp:revision>1</cp:revision>
  <dcterms:created xsi:type="dcterms:W3CDTF">2018-02-12T03:03:00Z</dcterms:created>
  <dcterms:modified xsi:type="dcterms:W3CDTF">2018-03-03T05:23:00Z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